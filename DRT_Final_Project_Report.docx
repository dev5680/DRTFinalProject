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E5FA91" w14:textId="77777777" w:rsidR="00544F44" w:rsidRDefault="00544F44" w:rsidP="00544F44"/>
    <w:p w14:paraId="7030C5A0" w14:textId="77777777" w:rsidR="00544F44" w:rsidRDefault="00544F44" w:rsidP="00544F44"/>
    <w:p w14:paraId="06DBAD37" w14:textId="77777777" w:rsidR="00544F44" w:rsidRDefault="00544F44" w:rsidP="00544F44"/>
    <w:p w14:paraId="325794CE" w14:textId="3190D993" w:rsidR="00544F44" w:rsidRDefault="00544F44" w:rsidP="00544F44"/>
    <w:p w14:paraId="1CF79C65" w14:textId="623786D0" w:rsidR="00FF4DAA" w:rsidRDefault="00FF4DAA" w:rsidP="00544F44"/>
    <w:p w14:paraId="073BB547" w14:textId="77777777" w:rsidR="00FF4DAA" w:rsidRDefault="00FF4DAA" w:rsidP="00544F44"/>
    <w:p w14:paraId="47647819" w14:textId="3490CEBA" w:rsidR="00544F44" w:rsidRDefault="0081771F" w:rsidP="00544F44">
      <w:pPr>
        <w:rPr>
          <w:highlight w:val="white"/>
        </w:rPr>
      </w:pPr>
      <w:r>
        <w:rPr>
          <w:noProof/>
          <w:lang w:val="en-US"/>
        </w:rPr>
        <w:drawing>
          <wp:inline distT="0" distB="0" distL="0" distR="0" wp14:anchorId="3FEEAAB8" wp14:editId="42182BD6">
            <wp:extent cx="5943600" cy="4487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7545"/>
                    </a:xfrm>
                    <a:prstGeom prst="rect">
                      <a:avLst/>
                    </a:prstGeom>
                  </pic:spPr>
                </pic:pic>
              </a:graphicData>
            </a:graphic>
          </wp:inline>
        </w:drawing>
      </w:r>
    </w:p>
    <w:p w14:paraId="65501952" w14:textId="31EF60E1" w:rsidR="0081771F" w:rsidRDefault="0081771F" w:rsidP="00544F44">
      <w:pPr>
        <w:rPr>
          <w:sz w:val="40"/>
          <w:szCs w:val="40"/>
          <w:highlight w:val="white"/>
        </w:rPr>
      </w:pPr>
      <w:r>
        <w:rPr>
          <w:highlight w:val="white"/>
        </w:rPr>
        <w:br w:type="page"/>
      </w:r>
    </w:p>
    <w:p w14:paraId="00000012" w14:textId="316AB28A" w:rsidR="00DF5B1D" w:rsidRPr="00DE2F57" w:rsidRDefault="00275F4D" w:rsidP="00A04ECA">
      <w:pPr>
        <w:pStyle w:val="Heading1"/>
        <w:rPr>
          <w:highlight w:val="white"/>
        </w:rPr>
      </w:pPr>
      <w:r w:rsidRPr="00DE2F57">
        <w:rPr>
          <w:highlight w:val="white"/>
        </w:rPr>
        <w:lastRenderedPageBreak/>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lang w:val="en-US"/>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410DD1B9" w:rsidR="00BE13CF" w:rsidRDefault="00BE13CF">
      <w:pPr>
        <w:rPr>
          <w:color w:val="282828"/>
          <w:highlight w:val="white"/>
        </w:rPr>
      </w:pPr>
      <w:r>
        <w:rPr>
          <w:color w:val="282828"/>
          <w:highlight w:val="white"/>
        </w:rPr>
        <w:t>This data is inclusive of reviews, business details that the reviews relate to, user</w:t>
      </w:r>
      <w:r w:rsidR="004E2E6D">
        <w:rPr>
          <w:color w:val="282828"/>
          <w:highlight w:val="white"/>
        </w:rPr>
        <w:t>s</w:t>
      </w:r>
      <w:r>
        <w:rPr>
          <w:color w:val="282828"/>
          <w:highlight w:val="white"/>
        </w:rPr>
        <w:t xml:space="preserve"> who submitted the reviews, tips submitted by users, check</w:t>
      </w:r>
      <w:r w:rsidR="0087028F">
        <w:rPr>
          <w:color w:val="282828"/>
          <w:highlight w:val="white"/>
        </w:rPr>
        <w:t>-</w:t>
      </w:r>
      <w:r>
        <w:rPr>
          <w:color w:val="282828"/>
          <w:highlight w:val="white"/>
        </w:rPr>
        <w:t>ins submitted by users and photos</w:t>
      </w:r>
      <w:r w:rsidR="0087028F">
        <w:rPr>
          <w:color w:val="282828"/>
          <w:highlight w:val="white"/>
        </w:rPr>
        <w:t xml:space="preserve"> taken and submitted by users</w:t>
      </w:r>
      <w:r>
        <w:rPr>
          <w:color w:val="282828"/>
          <w:highlight w:val="white"/>
        </w:rPr>
        <w:t>.</w:t>
      </w:r>
    </w:p>
    <w:p w14:paraId="6606C61E" w14:textId="2CEB6BAE" w:rsidR="00BE13CF" w:rsidRDefault="00BE13CF">
      <w:pPr>
        <w:rPr>
          <w:color w:val="282828"/>
          <w:highlight w:val="white"/>
        </w:rPr>
      </w:pPr>
    </w:p>
    <w:p w14:paraId="2D3CB9C9" w14:textId="277F40D5" w:rsidR="00842794" w:rsidRPr="00BE13CF" w:rsidRDefault="00BE13CF" w:rsidP="00BE13CF">
      <w:pPr>
        <w:rPr>
          <w:color w:val="282828"/>
          <w:highlight w:val="white"/>
        </w:rPr>
      </w:pPr>
      <w:r>
        <w:rPr>
          <w:color w:val="282828"/>
          <w:highlight w:val="white"/>
        </w:rPr>
        <w:t>In addition, financial as well as demographic data w</w:t>
      </w:r>
      <w:r w:rsidR="0087028F">
        <w:rPr>
          <w:color w:val="282828"/>
          <w:highlight w:val="white"/>
        </w:rPr>
        <w:t>ill</w:t>
      </w:r>
      <w:r>
        <w:rPr>
          <w:color w:val="282828"/>
          <w:highlight w:val="white"/>
        </w:rPr>
        <w:t xml:space="preserve">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252EE680"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Quality Management and Transformation</w:t>
      </w:r>
      <w:r w:rsidR="004E2E6D">
        <w:rPr>
          <w:color w:val="282828"/>
          <w:highlight w:val="white"/>
        </w:rPr>
        <w:t xml:space="preserve">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4E2E6D">
        <w:rPr>
          <w:color w:val="282828"/>
          <w:highlight w:val="white"/>
        </w:rPr>
        <w:t xml:space="preserve"> </w:t>
      </w:r>
      <w:r w:rsidR="00BA655D">
        <w:rPr>
          <w:color w:val="282828"/>
          <w:highlight w:val="white"/>
        </w:rPr>
        <w:t>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lastRenderedPageBreak/>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64B96152" w:rsidR="00E86A5C" w:rsidRPr="0087028F" w:rsidRDefault="00E86A5C" w:rsidP="0087028F">
      <w:pPr>
        <w:pStyle w:val="ListParagraph"/>
        <w:numPr>
          <w:ilvl w:val="0"/>
          <w:numId w:val="22"/>
        </w:numPr>
        <w:rPr>
          <w:color w:val="282828"/>
          <w:highlight w:val="white"/>
        </w:rPr>
      </w:pPr>
      <w:r w:rsidRPr="0087028F">
        <w:rPr>
          <w:color w:val="282828"/>
          <w:highlight w:val="white"/>
        </w:rPr>
        <w:t>Yelp Data as sourced from the Yelp Dataset challenge website</w:t>
      </w:r>
      <w:r w:rsidR="004E2E6D">
        <w:rPr>
          <w:color w:val="282828"/>
          <w:highlight w:val="white"/>
        </w:rPr>
        <w:t>.</w:t>
      </w:r>
      <w:r w:rsidRPr="0087028F">
        <w:rPr>
          <w:color w:val="282828"/>
          <w:highlight w:val="white"/>
        </w:rPr>
        <w:t xml:space="preserv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proofErr w:type="spellStart"/>
      <w:r>
        <w:rPr>
          <w:color w:val="282828"/>
          <w:highlight w:val="white"/>
        </w:rPr>
        <w:t>Checkins</w:t>
      </w:r>
      <w:proofErr w:type="spellEnd"/>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0F10E832" w:rsidR="00E86A5C" w:rsidRDefault="00E86A5C" w:rsidP="00E86A5C">
      <w:pPr>
        <w:pStyle w:val="ListParagraph"/>
        <w:numPr>
          <w:ilvl w:val="0"/>
          <w:numId w:val="22"/>
        </w:numPr>
        <w:rPr>
          <w:color w:val="282828"/>
          <w:highlight w:val="white"/>
        </w:rPr>
      </w:pPr>
      <w:r>
        <w:rPr>
          <w:color w:val="282828"/>
          <w:highlight w:val="white"/>
        </w:rPr>
        <w:t>Dunn and Bradstreet Hoovers</w:t>
      </w:r>
      <w:r w:rsidR="004E2E6D">
        <w:rPr>
          <w:color w:val="282828"/>
          <w:highlight w:val="white"/>
        </w:rPr>
        <w:t xml:space="preserve"> (DBH)</w:t>
      </w:r>
      <w:r>
        <w:rPr>
          <w:color w:val="282828"/>
          <w:highlight w:val="white"/>
        </w:rPr>
        <w:t xml:space="preserve">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1E7ACA52" w:rsidR="00E86A5C" w:rsidRDefault="00E86A5C" w:rsidP="00E86A5C">
      <w:pPr>
        <w:pStyle w:val="ListParagraph"/>
        <w:numPr>
          <w:ilvl w:val="0"/>
          <w:numId w:val="22"/>
        </w:numPr>
        <w:rPr>
          <w:color w:val="282828"/>
          <w:highlight w:val="white"/>
        </w:rPr>
      </w:pPr>
      <w:r>
        <w:rPr>
          <w:color w:val="282828"/>
          <w:highlight w:val="white"/>
        </w:rPr>
        <w:t xml:space="preserve">US Census </w:t>
      </w:r>
      <w:r w:rsidR="004E2E6D">
        <w:rPr>
          <w:color w:val="282828"/>
          <w:highlight w:val="white"/>
        </w:rPr>
        <w:t>(2010)</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6123C366" w:rsidR="00F50AA8" w:rsidRDefault="00F50AA8" w:rsidP="00F50AA8">
      <w:pPr>
        <w:rPr>
          <w:color w:val="282828"/>
          <w:highlight w:val="white"/>
        </w:rPr>
      </w:pPr>
      <w:r>
        <w:rPr>
          <w:color w:val="282828"/>
          <w:highlight w:val="white"/>
        </w:rPr>
        <w:t>Th</w:t>
      </w:r>
      <w:r w:rsidR="004E2E6D">
        <w:rPr>
          <w:color w:val="282828"/>
          <w:highlight w:val="white"/>
        </w:rPr>
        <w:t>e below</w:t>
      </w:r>
      <w:r>
        <w:rPr>
          <w:color w:val="282828"/>
          <w:highlight w:val="white"/>
        </w:rPr>
        <w:t xml:space="preserve"> figure shows the conceptual data model that describes the data we obtained:</w:t>
      </w:r>
    </w:p>
    <w:p w14:paraId="3C394AB6" w14:textId="356F6876" w:rsidR="00F50AA8" w:rsidRPr="00F50AA8" w:rsidRDefault="00F50AA8" w:rsidP="004E2E6D">
      <w:pPr>
        <w:jc w:val="center"/>
        <w:rPr>
          <w:color w:val="282828"/>
          <w:highlight w:val="white"/>
        </w:rPr>
      </w:pPr>
      <w:r>
        <w:rPr>
          <w:noProof/>
          <w:color w:val="282828"/>
          <w:highlight w:val="white"/>
          <w:lang w:val="en-US"/>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4FB73BBA" w:rsidR="00E86A5C" w:rsidRDefault="00E86A5C" w:rsidP="00E86A5C">
      <w:pPr>
        <w:rPr>
          <w:highlight w:val="white"/>
        </w:rPr>
      </w:pPr>
      <w:r>
        <w:rPr>
          <w:highlight w:val="white"/>
        </w:rPr>
        <w:t>The eight sets of data</w:t>
      </w:r>
      <w:r w:rsidR="0087028F">
        <w:rPr>
          <w:highlight w:val="white"/>
        </w:rPr>
        <w:t xml:space="preserve"> (6 yelp plus DBH plus </w:t>
      </w:r>
      <w:r w:rsidR="004E2E6D">
        <w:rPr>
          <w:highlight w:val="white"/>
        </w:rPr>
        <w:t>C</w:t>
      </w:r>
      <w:r w:rsidR="0087028F">
        <w:rPr>
          <w:highlight w:val="white"/>
        </w:rPr>
        <w:t>ensus)</w:t>
      </w:r>
      <w:r>
        <w:rPr>
          <w:highlight w:val="white"/>
        </w:rPr>
        <w:t xml:space="preserve"> are described below:</w:t>
      </w:r>
    </w:p>
    <w:p w14:paraId="7D211061" w14:textId="2A89BC7A" w:rsidR="000654DB" w:rsidRDefault="00E86A5C" w:rsidP="000654DB">
      <w:pPr>
        <w:pStyle w:val="Heading4"/>
        <w:rPr>
          <w:highlight w:val="white"/>
        </w:rPr>
      </w:pPr>
      <w:r>
        <w:rPr>
          <w:highlight w:val="white"/>
        </w:rPr>
        <w:lastRenderedPageBreak/>
        <w:t>Yelp - Reviews</w:t>
      </w:r>
      <w:r w:rsidR="000654DB">
        <w:rPr>
          <w:highlight w:val="white"/>
        </w:rPr>
        <w:t xml:space="preserve"> </w:t>
      </w:r>
    </w:p>
    <w:p w14:paraId="2F461968" w14:textId="7C2CBA8E" w:rsidR="002A0660" w:rsidRDefault="009E3713">
      <w:pPr>
        <w:rPr>
          <w:color w:val="282828"/>
          <w:highlight w:val="white"/>
        </w:rPr>
      </w:pPr>
      <w:r>
        <w:rPr>
          <w:color w:val="282828"/>
          <w:highlight w:val="white"/>
        </w:rPr>
        <w:t xml:space="preserve">This is the </w:t>
      </w:r>
      <w:r w:rsidR="004E2E6D">
        <w:rPr>
          <w:color w:val="282828"/>
          <w:highlight w:val="white"/>
        </w:rPr>
        <w:t xml:space="preserve">primary </w:t>
      </w:r>
      <w:r>
        <w:rPr>
          <w:color w:val="282828"/>
          <w:highlight w:val="white"/>
        </w:rPr>
        <w:t xml:space="preserve">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5AFDD49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lang w:val="en-US"/>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lang w:val="en-US"/>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7A905F4B" w:rsidR="00B52AD9" w:rsidRDefault="00B52AD9" w:rsidP="00B52AD9">
      <w:pPr>
        <w:rPr>
          <w:color w:val="282828"/>
          <w:highlight w:val="white"/>
        </w:rPr>
      </w:pPr>
      <w:r>
        <w:rPr>
          <w:color w:val="282828"/>
          <w:highlight w:val="white"/>
        </w:rPr>
        <w:t xml:space="preserve">This is the dataset that </w:t>
      </w:r>
      <w:r w:rsidR="004E2E6D">
        <w:rPr>
          <w:color w:val="282828"/>
          <w:highlight w:val="white"/>
        </w:rPr>
        <w:t>was used to pick which businesses are of interest</w:t>
      </w:r>
      <w:r>
        <w:rPr>
          <w:color w:val="282828"/>
          <w:highlight w:val="white"/>
        </w:rPr>
        <w:t xml:space="preserve">. The dataset type is record type and comprises </w:t>
      </w:r>
      <w:r w:rsidR="00FA66CD">
        <w:rPr>
          <w:color w:val="282828"/>
          <w:highlight w:val="white"/>
        </w:rPr>
        <w:t>19</w:t>
      </w:r>
      <w:r w:rsidR="004E2E6D">
        <w:rPr>
          <w:color w:val="282828"/>
          <w:highlight w:val="white"/>
        </w:rPr>
        <w:t>2.609</w:t>
      </w:r>
      <w:r>
        <w:rPr>
          <w:color w:val="282828"/>
          <w:highlight w:val="white"/>
        </w:rPr>
        <w:t xml:space="preserve"> </w:t>
      </w:r>
      <w:r w:rsidR="00FA66CD">
        <w:rPr>
          <w:color w:val="282828"/>
          <w:highlight w:val="white"/>
        </w:rPr>
        <w:t>businesses</w:t>
      </w:r>
      <w:r>
        <w:rPr>
          <w:color w:val="282828"/>
          <w:highlight w:val="white"/>
        </w:rPr>
        <w:t xml:space="preserve"> across </w:t>
      </w:r>
      <w:r w:rsidR="004E2E6D">
        <w:rPr>
          <w:color w:val="282828"/>
          <w:highlight w:val="white"/>
        </w:rPr>
        <w:t>14</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t>A sample of raw data for 1 business is given below:</w:t>
      </w:r>
      <w:r>
        <w:rPr>
          <w:color w:val="282828"/>
          <w:highlight w:val="white"/>
        </w:rPr>
        <w:br/>
      </w:r>
      <w:r>
        <w:rPr>
          <w:noProof/>
          <w:lang w:val="en-US"/>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t>And this translates into a more meaningful form as follows:</w:t>
      </w:r>
    </w:p>
    <w:p w14:paraId="7C851FBC" w14:textId="70F2F5FF" w:rsidR="00FA66CD" w:rsidRDefault="00FA66CD" w:rsidP="00B52AD9">
      <w:pPr>
        <w:rPr>
          <w:color w:val="282828"/>
          <w:highlight w:val="white"/>
        </w:rPr>
      </w:pPr>
      <w:r>
        <w:rPr>
          <w:noProof/>
          <w:lang w:val="en-US"/>
        </w:rPr>
        <w:lastRenderedPageBreak/>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4E2E6D">
      <w:pPr>
        <w:jc w:val="center"/>
        <w:rPr>
          <w:color w:val="282828"/>
          <w:highlight w:val="white"/>
        </w:rPr>
      </w:pPr>
      <w:r>
        <w:rPr>
          <w:noProof/>
          <w:color w:val="282828"/>
          <w:highlight w:val="white"/>
          <w:lang w:val="en-US"/>
        </w:rPr>
        <w:drawing>
          <wp:inline distT="0" distB="0" distL="0" distR="0" wp14:anchorId="45C53274" wp14:editId="70E57420">
            <wp:extent cx="5297865" cy="3238150"/>
            <wp:effectExtent l="0" t="0" r="0" b="63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659" cy="3252693"/>
                    </a:xfrm>
                    <a:prstGeom prst="rect">
                      <a:avLst/>
                    </a:prstGeom>
                    <a:noFill/>
                    <a:ln>
                      <a:noFill/>
                    </a:ln>
                  </pic:spPr>
                </pic:pic>
              </a:graphicData>
            </a:graphic>
          </wp:inline>
        </w:drawing>
      </w:r>
    </w:p>
    <w:p w14:paraId="44CCD050" w14:textId="46D6B328" w:rsidR="00FA66CD" w:rsidRDefault="00FA66CD" w:rsidP="004E2E6D">
      <w:pPr>
        <w:jc w:val="cente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lang w:val="en-US"/>
        </w:rPr>
        <w:drawing>
          <wp:inline distT="0" distB="0" distL="0" distR="0" wp14:anchorId="65A161CE" wp14:editId="73D0F1E4">
            <wp:extent cx="5533019" cy="4182868"/>
            <wp:effectExtent l="0" t="0" r="0" b="8255"/>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156" cy="4194311"/>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41615DE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1,637,138 observations across </w:t>
      </w:r>
      <w:r w:rsidR="00C83E47">
        <w:rPr>
          <w:color w:val="282828"/>
          <w:highlight w:val="white"/>
        </w:rPr>
        <w:t>22</w:t>
      </w:r>
      <w:r>
        <w:rPr>
          <w:color w:val="282828"/>
          <w:highlight w:val="white"/>
        </w:rPr>
        <w:t xml:space="preserve"> variables.</w:t>
      </w:r>
    </w:p>
    <w:p w14:paraId="099384B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lang w:val="en-US"/>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lang w:val="en-US"/>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lang w:val="en-US"/>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lastRenderedPageBreak/>
              <w:t>average_stars</w:t>
            </w:r>
            <w:proofErr w:type="spellEnd"/>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compliment_cool</w:t>
            </w:r>
            <w:proofErr w:type="spellEnd"/>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compliment_cute</w:t>
            </w:r>
            <w:proofErr w:type="spellEnd"/>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compliment_funny</w:t>
            </w:r>
            <w:proofErr w:type="spellEnd"/>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compliment_hot</w:t>
            </w:r>
            <w:proofErr w:type="spellEnd"/>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compliment_list</w:t>
            </w:r>
            <w:proofErr w:type="spellEnd"/>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compliment_more</w:t>
            </w:r>
            <w:proofErr w:type="spellEnd"/>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compliment_note</w:t>
            </w:r>
            <w:proofErr w:type="spellEnd"/>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compliment_photos</w:t>
            </w:r>
            <w:proofErr w:type="spellEnd"/>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compliment_plain</w:t>
            </w:r>
            <w:proofErr w:type="spellEnd"/>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compliment_profile</w:t>
            </w:r>
            <w:proofErr w:type="spellEnd"/>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compliment_writer</w:t>
            </w:r>
            <w:proofErr w:type="spellEnd"/>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review_count</w:t>
            </w:r>
            <w:proofErr w:type="spellEnd"/>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Pr>
                <w:rFonts w:ascii="Courier New" w:eastAsia="Times New Roman" w:hAnsi="Courier New" w:cs="Courier New"/>
                <w:color w:val="000000"/>
                <w:sz w:val="16"/>
                <w:szCs w:val="16"/>
                <w:lang w:val="en-US"/>
              </w:rPr>
              <w:t>User_id</w:t>
            </w:r>
            <w:proofErr w:type="spellEnd"/>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yelping_since</w:t>
            </w:r>
            <w:proofErr w:type="spellEnd"/>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5063878A" w:rsidR="00B52AD9" w:rsidRDefault="00B52AD9" w:rsidP="00B52AD9">
      <w:pPr>
        <w:rPr>
          <w:color w:val="282828"/>
          <w:highlight w:val="white"/>
        </w:rPr>
      </w:pPr>
      <w:r>
        <w:rPr>
          <w:color w:val="282828"/>
          <w:highlight w:val="white"/>
        </w:rPr>
        <w:t xml:space="preserve">This is the dataset </w:t>
      </w:r>
      <w:r w:rsidR="008E49C1">
        <w:rPr>
          <w:color w:val="282828"/>
          <w:highlight w:val="white"/>
        </w:rPr>
        <w:t>that contains user tips about the specific business</w:t>
      </w:r>
      <w:r>
        <w:rPr>
          <w:color w:val="282828"/>
          <w:highlight w:val="white"/>
        </w:rPr>
        <w:t xml:space="preserve">. The dataset type is record type and comprises </w:t>
      </w:r>
      <w:r w:rsidR="004B1737">
        <w:rPr>
          <w:color w:val="282828"/>
          <w:highlight w:val="white"/>
        </w:rPr>
        <w:t>1,223,094</w:t>
      </w:r>
      <w:r>
        <w:rPr>
          <w:color w:val="282828"/>
          <w:highlight w:val="white"/>
        </w:rPr>
        <w:t xml:space="preserve"> observations across </w:t>
      </w:r>
      <w:r w:rsidR="008E49C1">
        <w:rPr>
          <w:color w:val="282828"/>
          <w:highlight w:val="white"/>
        </w:rPr>
        <w:t>5</w:t>
      </w:r>
      <w:r>
        <w:rPr>
          <w:color w:val="282828"/>
          <w:highlight w:val="white"/>
        </w:rPr>
        <w:t xml:space="preserve"> variables.</w:t>
      </w:r>
    </w:p>
    <w:p w14:paraId="1E165B0B" w14:textId="77777777" w:rsidR="00B52AD9" w:rsidRDefault="00B52AD9" w:rsidP="00B52AD9">
      <w:pPr>
        <w:rPr>
          <w:color w:val="282828"/>
          <w:highlight w:val="white"/>
        </w:rPr>
      </w:pPr>
    </w:p>
    <w:p w14:paraId="5AAF7762" w14:textId="45997FF6" w:rsidR="00B52AD9" w:rsidRDefault="00B52AD9" w:rsidP="00B52AD9">
      <w:pPr>
        <w:rPr>
          <w:color w:val="282828"/>
          <w:highlight w:val="white"/>
        </w:rPr>
      </w:pPr>
      <w:r>
        <w:rPr>
          <w:color w:val="282828"/>
          <w:highlight w:val="white"/>
        </w:rPr>
        <w:t>The attribute type of three of the 5 columns are nominal; and the other 1 attribute</w:t>
      </w:r>
      <w:r w:rsidR="00C83E47">
        <w:rPr>
          <w:color w:val="282828"/>
          <w:highlight w:val="white"/>
        </w:rPr>
        <w:t xml:space="preserve"> </w:t>
      </w:r>
      <w:r>
        <w:rPr>
          <w:color w:val="282828"/>
          <w:highlight w:val="white"/>
        </w:rPr>
        <w:t>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lang w:val="en-US"/>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lang w:val="en-US"/>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The data attributes on the tips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user_id</w:t>
            </w:r>
            <w:proofErr w:type="spellEnd"/>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business_id</w:t>
            </w:r>
            <w:proofErr w:type="spellEnd"/>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compliment_count</w:t>
            </w:r>
            <w:proofErr w:type="spellEnd"/>
          </w:p>
        </w:tc>
      </w:tr>
    </w:tbl>
    <w:p w14:paraId="74DC09DD" w14:textId="2A3148FB" w:rsidR="00121823" w:rsidRDefault="00121823" w:rsidP="00B52AD9">
      <w:pPr>
        <w:rPr>
          <w:color w:val="282828"/>
          <w:highlight w:val="white"/>
        </w:rPr>
      </w:pPr>
    </w:p>
    <w:p w14:paraId="08F60F62" w14:textId="15538F14" w:rsidR="00B52AD9" w:rsidRDefault="00B52AD9" w:rsidP="00B52AD9">
      <w:pPr>
        <w:pStyle w:val="Heading4"/>
        <w:rPr>
          <w:highlight w:val="white"/>
        </w:rPr>
      </w:pPr>
      <w:r>
        <w:rPr>
          <w:highlight w:val="white"/>
        </w:rPr>
        <w:t>Yelp Check</w:t>
      </w:r>
      <w:r w:rsidR="008E49C1">
        <w:rPr>
          <w:highlight w:val="white"/>
        </w:rPr>
        <w:t>-</w:t>
      </w:r>
      <w:r>
        <w:rPr>
          <w:highlight w:val="white"/>
        </w:rPr>
        <w:t>ins dataset</w:t>
      </w:r>
    </w:p>
    <w:p w14:paraId="3BB722C0" w14:textId="52230488" w:rsidR="00B52AD9" w:rsidRDefault="00B52AD9" w:rsidP="00B52AD9">
      <w:pPr>
        <w:rPr>
          <w:color w:val="282828"/>
          <w:highlight w:val="white"/>
        </w:rPr>
      </w:pPr>
      <w:r>
        <w:rPr>
          <w:color w:val="282828"/>
          <w:highlight w:val="white"/>
        </w:rPr>
        <w:t xml:space="preserve">This is the dataset </w:t>
      </w:r>
      <w:r w:rsidR="00C83E47">
        <w:rPr>
          <w:color w:val="282828"/>
          <w:highlight w:val="white"/>
        </w:rPr>
        <w:t xml:space="preserve">that </w:t>
      </w:r>
      <w:r w:rsidR="008E49C1">
        <w:rPr>
          <w:color w:val="282828"/>
          <w:highlight w:val="white"/>
        </w:rPr>
        <w:t>tracks when a user checks in to a business</w:t>
      </w:r>
      <w:r>
        <w:rPr>
          <w:color w:val="282828"/>
          <w:highlight w:val="white"/>
        </w:rPr>
        <w:t xml:space="preserve">.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lang w:val="en-US"/>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lang w:val="en-US"/>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0D5B54D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xml:space="preserve">. What this does is provide access to a set of photos, each of which is referenced via a </w:t>
      </w:r>
      <w:proofErr w:type="spellStart"/>
      <w:r w:rsidR="001A7431">
        <w:rPr>
          <w:color w:val="282828"/>
          <w:highlight w:val="white"/>
        </w:rPr>
        <w:t>photo_id</w:t>
      </w:r>
      <w:proofErr w:type="spellEnd"/>
      <w:r w:rsidR="001A7431">
        <w:rPr>
          <w:color w:val="282828"/>
          <w:highlight w:val="white"/>
        </w:rPr>
        <w:t xml:space="preserve">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lang w:val="en-US"/>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lang w:val="en-US"/>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lang w:val="en-US"/>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lang w:val="en-US"/>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lang w:val="en-US"/>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lang w:val="en-US"/>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7130"/>
                    </a:xfrm>
                    <a:prstGeom prst="rect">
                      <a:avLst/>
                    </a:prstGeom>
                    <a:ln>
                      <a:solidFill>
                        <a:schemeClr val="accent1"/>
                      </a:solidFill>
                    </a:ln>
                  </pic:spPr>
                </pic:pic>
              </a:graphicData>
            </a:graphic>
          </wp:inline>
        </w:drawing>
      </w:r>
    </w:p>
    <w:p w14:paraId="4CAB0969" w14:textId="32AB1E8E" w:rsidR="00050522" w:rsidRDefault="00050522" w:rsidP="00050522">
      <w:pPr>
        <w:pStyle w:val="Caption"/>
        <w:rPr>
          <w:color w:val="282828"/>
          <w:highlight w:val="white"/>
        </w:rPr>
      </w:pPr>
      <w:r>
        <w:t xml:space="preserve">Figure </w:t>
      </w:r>
      <w:r w:rsidR="00457904">
        <w:fldChar w:fldCharType="begin"/>
      </w:r>
      <w:r w:rsidR="00457904">
        <w:instrText xml:space="preserve"> SEQ Figure \* ARABIC </w:instrText>
      </w:r>
      <w:r w:rsidR="00457904">
        <w:fldChar w:fldCharType="separate"/>
      </w:r>
      <w:r w:rsidR="00016322">
        <w:rPr>
          <w:noProof/>
        </w:rPr>
        <w:t>1</w:t>
      </w:r>
      <w:r w:rsidR="00457904">
        <w:rPr>
          <w:noProof/>
        </w:rPr>
        <w:fldChar w:fldCharType="end"/>
      </w:r>
      <w:r>
        <w:t>:Sample Census 2010 Population data by zip</w:t>
      </w:r>
    </w:p>
    <w:p w14:paraId="5894E506" w14:textId="77777777" w:rsidR="00050522" w:rsidRDefault="00050522" w:rsidP="00050522">
      <w:pPr>
        <w:rPr>
          <w:color w:val="282828"/>
          <w:highlight w:val="white"/>
        </w:rPr>
      </w:pPr>
    </w:p>
    <w:p w14:paraId="6936B5CF" w14:textId="77777777" w:rsidR="008E49C1" w:rsidRDefault="00050522" w:rsidP="00050522">
      <w:pPr>
        <w:rPr>
          <w:color w:val="282828"/>
          <w:highlight w:val="white"/>
        </w:rPr>
      </w:pPr>
      <w:r>
        <w:rPr>
          <w:color w:val="282828"/>
          <w:highlight w:val="white"/>
        </w:rPr>
        <w:t>This was summarized by zipcode into 33,119 observations with attributes</w:t>
      </w:r>
      <w:r w:rsidR="008E49C1">
        <w:rPr>
          <w:color w:val="282828"/>
          <w:highlight w:val="white"/>
        </w:rPr>
        <w:t xml:space="preserve"> as follows:</w:t>
      </w:r>
    </w:p>
    <w:p w14:paraId="3BC69BED" w14:textId="5E3441C1" w:rsidR="008E49C1" w:rsidRDefault="008E49C1" w:rsidP="008E49C1">
      <w:pPr>
        <w:pStyle w:val="ListParagraph"/>
        <w:numPr>
          <w:ilvl w:val="0"/>
          <w:numId w:val="25"/>
        </w:numPr>
        <w:rPr>
          <w:color w:val="282828"/>
          <w:highlight w:val="white"/>
        </w:rPr>
      </w:pPr>
      <w:r w:rsidRPr="008E49C1">
        <w:rPr>
          <w:color w:val="282828"/>
          <w:highlight w:val="white"/>
        </w:rPr>
        <w:lastRenderedPageBreak/>
        <w:t>Z</w:t>
      </w:r>
      <w:r w:rsidR="00050522" w:rsidRPr="008E49C1">
        <w:rPr>
          <w:color w:val="282828"/>
          <w:highlight w:val="white"/>
        </w:rPr>
        <w:t>ipcode</w:t>
      </w:r>
    </w:p>
    <w:p w14:paraId="6322F5E3" w14:textId="5CDF9282" w:rsidR="00050522" w:rsidRPr="008E49C1" w:rsidRDefault="008E49C1" w:rsidP="008E49C1">
      <w:pPr>
        <w:pStyle w:val="ListParagraph"/>
        <w:numPr>
          <w:ilvl w:val="0"/>
          <w:numId w:val="25"/>
        </w:numPr>
        <w:rPr>
          <w:color w:val="282828"/>
          <w:highlight w:val="white"/>
        </w:rPr>
      </w:pPr>
      <w:r>
        <w:rPr>
          <w:color w:val="282828"/>
          <w:highlight w:val="white"/>
        </w:rPr>
        <w:t>P</w:t>
      </w:r>
      <w:r w:rsidR="00050522" w:rsidRPr="008E49C1">
        <w:rPr>
          <w:color w:val="282828"/>
          <w:highlight w:val="white"/>
        </w:rPr>
        <w:t>opulation count per zipcode – with descriptive statistics below.</w:t>
      </w:r>
    </w:p>
    <w:p w14:paraId="63D05DB1" w14:textId="77777777" w:rsidR="00050522" w:rsidRDefault="00050522" w:rsidP="008E49C1">
      <w:pPr>
        <w:keepNext/>
        <w:ind w:left="1080"/>
      </w:pPr>
      <w:r>
        <w:rPr>
          <w:noProof/>
          <w:lang w:val="en-US"/>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150" cy="1866900"/>
                    </a:xfrm>
                    <a:prstGeom prst="rect">
                      <a:avLst/>
                    </a:prstGeom>
                    <a:ln>
                      <a:solidFill>
                        <a:schemeClr val="accent1"/>
                      </a:solidFill>
                    </a:ln>
                  </pic:spPr>
                </pic:pic>
              </a:graphicData>
            </a:graphic>
          </wp:inline>
        </w:drawing>
      </w:r>
    </w:p>
    <w:p w14:paraId="4BA735E1" w14:textId="2D7A6CE3" w:rsidR="00050522" w:rsidRDefault="00050522" w:rsidP="008E49C1">
      <w:pPr>
        <w:pStyle w:val="Caption"/>
        <w:ind w:left="1080"/>
      </w:pPr>
      <w:r>
        <w:t xml:space="preserve">Figure </w:t>
      </w:r>
      <w:r w:rsidR="00457904">
        <w:fldChar w:fldCharType="begin"/>
      </w:r>
      <w:r w:rsidR="00457904">
        <w:instrText xml:space="preserve"> SEQ Figure \* ARABIC </w:instrText>
      </w:r>
      <w:r w:rsidR="00457904">
        <w:fldChar w:fldCharType="separate"/>
      </w:r>
      <w:r w:rsidR="00016322">
        <w:rPr>
          <w:noProof/>
        </w:rPr>
        <w:t>2</w:t>
      </w:r>
      <w:r w:rsidR="00457904">
        <w:rPr>
          <w:noProof/>
        </w:rPr>
        <w:fldChar w:fldCharType="end"/>
      </w:r>
      <w:r>
        <w:t>: Descriptive stats for Population 2010 by zipcode data</w:t>
      </w:r>
    </w:p>
    <w:p w14:paraId="4CB00DDE" w14:textId="19C2FDDF" w:rsidR="008E49C1" w:rsidRPr="00EE0DC3" w:rsidRDefault="008E49C1" w:rsidP="008E49C1">
      <w:pPr>
        <w:pStyle w:val="ListParagraph"/>
        <w:numPr>
          <w:ilvl w:val="0"/>
          <w:numId w:val="25"/>
        </w:numPr>
        <w:rPr>
          <w:highlight w:val="white"/>
        </w:rPr>
      </w:pPr>
      <w:r>
        <w:rPr>
          <w:color w:val="282828"/>
          <w:highlight w:val="white"/>
        </w:rPr>
        <w:t>Average Income per Zipcode</w:t>
      </w:r>
    </w:p>
    <w:p w14:paraId="68921905" w14:textId="09140E9A" w:rsidR="00EE0DC3" w:rsidRDefault="00EE0DC3" w:rsidP="00EE0DC3">
      <w:pPr>
        <w:rPr>
          <w:highlight w:val="white"/>
        </w:rPr>
      </w:pPr>
    </w:p>
    <w:p w14:paraId="6180E61C" w14:textId="655DBB74" w:rsidR="00EE0DC3" w:rsidRDefault="00EE0DC3" w:rsidP="00EE0DC3">
      <w:pPr>
        <w:rPr>
          <w:highlight w:val="white"/>
        </w:rPr>
      </w:pPr>
      <w:r>
        <w:rPr>
          <w:highlight w:val="white"/>
        </w:rPr>
        <w:t>Using this 2010 census data, we conducted analysis to determine some basic demographic data about the states and cities that we are interested in</w:t>
      </w:r>
      <w:r w:rsidR="00F62B23">
        <w:rPr>
          <w:highlight w:val="white"/>
        </w:rPr>
        <w:t>.</w:t>
      </w:r>
    </w:p>
    <w:p w14:paraId="57ED3C23" w14:textId="4328F33D" w:rsidR="00F62B23" w:rsidRDefault="00F62B23" w:rsidP="00EE0DC3">
      <w:pPr>
        <w:rPr>
          <w:highlight w:val="white"/>
        </w:rPr>
      </w:pPr>
    </w:p>
    <w:p w14:paraId="150853EA" w14:textId="21BA47A8" w:rsidR="00F62B23" w:rsidRDefault="00F62B23" w:rsidP="00F62B23">
      <w:pPr>
        <w:pStyle w:val="Heading5"/>
        <w:rPr>
          <w:highlight w:val="white"/>
        </w:rPr>
      </w:pPr>
      <w:r>
        <w:rPr>
          <w:highlight w:val="white"/>
        </w:rPr>
        <w:t xml:space="preserve">Average Income </w:t>
      </w:r>
      <w:proofErr w:type="gramStart"/>
      <w:r>
        <w:rPr>
          <w:highlight w:val="white"/>
        </w:rPr>
        <w:t>By</w:t>
      </w:r>
      <w:proofErr w:type="gramEnd"/>
      <w:r>
        <w:rPr>
          <w:highlight w:val="white"/>
        </w:rPr>
        <w:t xml:space="preserve"> State</w:t>
      </w:r>
    </w:p>
    <w:p w14:paraId="025BBDB8" w14:textId="5FEF0418" w:rsidR="00F62B23" w:rsidRDefault="00F62B23" w:rsidP="00EE0DC3">
      <w:pPr>
        <w:rPr>
          <w:highlight w:val="white"/>
        </w:rPr>
      </w:pPr>
      <w:ins w:id="0" w:author="Chatterjee, Debasis (Salient CRGT)" w:date="2019-06-21T17:14:00Z">
        <w:r>
          <w:rPr>
            <w:noProof/>
            <w:lang w:val="en-US"/>
          </w:rPr>
          <w:drawing>
            <wp:inline distT="0" distB="0" distL="0" distR="0" wp14:anchorId="0A41B362" wp14:editId="5DE0FBB9">
              <wp:extent cx="5943600" cy="3668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8395"/>
                      </a:xfrm>
                      <a:prstGeom prst="rect">
                        <a:avLst/>
                      </a:prstGeom>
                    </pic:spPr>
                  </pic:pic>
                </a:graphicData>
              </a:graphic>
            </wp:inline>
          </w:drawing>
        </w:r>
      </w:ins>
    </w:p>
    <w:p w14:paraId="6F7D0700" w14:textId="155A91E9" w:rsidR="00F62B23" w:rsidRDefault="00F62B23" w:rsidP="00EE0DC3">
      <w:pPr>
        <w:rPr>
          <w:highlight w:val="white"/>
        </w:rPr>
      </w:pPr>
      <w:r>
        <w:rPr>
          <w:highlight w:val="white"/>
        </w:rPr>
        <w:t>It can be seen from the above that the average income for both Arizona as well as Nevada is on the lower end of the average income by state scale.</w:t>
      </w:r>
    </w:p>
    <w:p w14:paraId="4E9C5B74" w14:textId="4F9631FB" w:rsidR="00F62B23" w:rsidRDefault="00F62B23" w:rsidP="00F62B23">
      <w:pPr>
        <w:pStyle w:val="Heading5"/>
        <w:rPr>
          <w:highlight w:val="white"/>
        </w:rPr>
      </w:pPr>
      <w:r>
        <w:rPr>
          <w:highlight w:val="white"/>
        </w:rPr>
        <w:lastRenderedPageBreak/>
        <w:t>Population by State</w:t>
      </w:r>
    </w:p>
    <w:p w14:paraId="5008588D" w14:textId="4E066811" w:rsidR="00F62B23" w:rsidRDefault="00F62B23" w:rsidP="00F62B23">
      <w:pPr>
        <w:rPr>
          <w:highlight w:val="white"/>
        </w:rPr>
      </w:pPr>
      <w:ins w:id="1" w:author="Chatterjee, Debasis (Salient CRGT)" w:date="2019-06-21T17:15:00Z">
        <w:r>
          <w:rPr>
            <w:noProof/>
            <w:lang w:val="en-US"/>
          </w:rPr>
          <w:drawing>
            <wp:inline distT="0" distB="0" distL="0" distR="0" wp14:anchorId="2C61B9A1" wp14:editId="1286876F">
              <wp:extent cx="5943600" cy="3668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8395"/>
                      </a:xfrm>
                      <a:prstGeom prst="rect">
                        <a:avLst/>
                      </a:prstGeom>
                    </pic:spPr>
                  </pic:pic>
                </a:graphicData>
              </a:graphic>
            </wp:inline>
          </w:drawing>
        </w:r>
      </w:ins>
    </w:p>
    <w:p w14:paraId="66D33D99" w14:textId="79F6E405" w:rsidR="00F62B23" w:rsidRDefault="00F62B23" w:rsidP="00F62B23">
      <w:pPr>
        <w:rPr>
          <w:highlight w:val="white"/>
        </w:rPr>
      </w:pPr>
      <w:r>
        <w:rPr>
          <w:highlight w:val="white"/>
        </w:rPr>
        <w:t>It can be seen from the above that the population for both Arizona as well as Nevada is on the lower end of the population by state scale.</w:t>
      </w:r>
    </w:p>
    <w:p w14:paraId="0F968A0E" w14:textId="1D3B06D7" w:rsidR="00F62B23" w:rsidRDefault="00F62B23" w:rsidP="00F62B23">
      <w:pPr>
        <w:rPr>
          <w:highlight w:val="white"/>
        </w:rPr>
      </w:pPr>
    </w:p>
    <w:p w14:paraId="7C823214" w14:textId="33F84728" w:rsidR="00F62B23" w:rsidRDefault="00F62B23" w:rsidP="00F62B23">
      <w:pPr>
        <w:pStyle w:val="Heading5"/>
        <w:rPr>
          <w:highlight w:val="white"/>
        </w:rPr>
      </w:pPr>
      <w:r>
        <w:rPr>
          <w:highlight w:val="white"/>
        </w:rPr>
        <w:t>Zipcode density</w:t>
      </w:r>
    </w:p>
    <w:p w14:paraId="56CE8745" w14:textId="5175D988" w:rsidR="00F62B23" w:rsidRDefault="00F62B23" w:rsidP="00F62B23">
      <w:pPr>
        <w:rPr>
          <w:highlight w:val="white"/>
        </w:rPr>
      </w:pPr>
      <w:ins w:id="2" w:author="Chatterjee, Debasis (Salient CRGT)" w:date="2019-06-21T17:15:00Z">
        <w:r>
          <w:rPr>
            <w:noProof/>
            <w:lang w:val="en-US"/>
          </w:rPr>
          <w:drawing>
            <wp:inline distT="0" distB="0" distL="0" distR="0" wp14:anchorId="426BD877" wp14:editId="343E34A1">
              <wp:extent cx="5092117" cy="314285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717" cy="3174705"/>
                      </a:xfrm>
                      <a:prstGeom prst="rect">
                        <a:avLst/>
                      </a:prstGeom>
                    </pic:spPr>
                  </pic:pic>
                </a:graphicData>
              </a:graphic>
            </wp:inline>
          </w:drawing>
        </w:r>
      </w:ins>
    </w:p>
    <w:p w14:paraId="31271677" w14:textId="440DDE71" w:rsidR="00F62B23" w:rsidRDefault="00F62B23" w:rsidP="00F62B23">
      <w:pPr>
        <w:rPr>
          <w:highlight w:val="white"/>
        </w:rPr>
      </w:pPr>
      <w:r>
        <w:rPr>
          <w:highlight w:val="white"/>
        </w:rPr>
        <w:lastRenderedPageBreak/>
        <w:t>It can be seen from the above that zipcode areas are not as dense in the Arizona and Nevada states. This is indicative of a population that is not as dense.</w:t>
      </w:r>
    </w:p>
    <w:p w14:paraId="631B6C44" w14:textId="2E155707" w:rsidR="00F62B23" w:rsidRDefault="00F62B23" w:rsidP="00F62B23">
      <w:pPr>
        <w:rPr>
          <w:highlight w:val="white"/>
        </w:rPr>
      </w:pPr>
    </w:p>
    <w:p w14:paraId="03B877B8" w14:textId="7CD94B49" w:rsidR="00F62B23" w:rsidRDefault="00F62B23" w:rsidP="00F62B23">
      <w:pPr>
        <w:pStyle w:val="Heading5"/>
        <w:rPr>
          <w:highlight w:val="white"/>
        </w:rPr>
      </w:pPr>
      <w:r>
        <w:rPr>
          <w:highlight w:val="white"/>
        </w:rPr>
        <w:t>Zipcode Density</w:t>
      </w:r>
    </w:p>
    <w:p w14:paraId="372A1858" w14:textId="4696BD53" w:rsidR="00F62B23" w:rsidRDefault="00F62B23" w:rsidP="004A75D6">
      <w:pPr>
        <w:jc w:val="center"/>
        <w:rPr>
          <w:highlight w:val="white"/>
        </w:rPr>
      </w:pPr>
      <w:ins w:id="3" w:author="Chatterjee, Debasis (Salient CRGT)" w:date="2019-06-21T17:16:00Z">
        <w:r>
          <w:rPr>
            <w:noProof/>
            <w:lang w:val="en-US"/>
          </w:rPr>
          <w:drawing>
            <wp:inline distT="0" distB="0" distL="0" distR="0" wp14:anchorId="00948023" wp14:editId="20B28376">
              <wp:extent cx="6021254" cy="371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579" cy="3746766"/>
                      </a:xfrm>
                      <a:prstGeom prst="rect">
                        <a:avLst/>
                      </a:prstGeom>
                    </pic:spPr>
                  </pic:pic>
                </a:graphicData>
              </a:graphic>
            </wp:inline>
          </w:drawing>
        </w:r>
      </w:ins>
    </w:p>
    <w:p w14:paraId="1FE9F7CA" w14:textId="791FBC2A" w:rsidR="00F62B23" w:rsidRDefault="00F62B23" w:rsidP="00F62B23">
      <w:pPr>
        <w:rPr>
          <w:highlight w:val="white"/>
        </w:rPr>
      </w:pPr>
      <w:r>
        <w:rPr>
          <w:highlight w:val="white"/>
        </w:rPr>
        <w:t xml:space="preserve">It can be seen from the above that </w:t>
      </w:r>
      <w:proofErr w:type="spellStart"/>
      <w:r w:rsidR="00690C51">
        <w:rPr>
          <w:highlight w:val="white"/>
        </w:rPr>
        <w:t>zipcodes</w:t>
      </w:r>
      <w:proofErr w:type="spellEnd"/>
      <w:r w:rsidR="00690C51">
        <w:rPr>
          <w:highlight w:val="white"/>
        </w:rPr>
        <w:t xml:space="preserve"> are not very dense in both Arizona as well as Nevada. This is indicative of a reduced population. What can be seen is concentration areas around Las Vegas, Nevada as well as Phoenix, Arizona. Both large cities.</w:t>
      </w:r>
    </w:p>
    <w:p w14:paraId="5182918A" w14:textId="410FBD32" w:rsidR="00690C51" w:rsidRDefault="00690C51" w:rsidP="00F62B23">
      <w:pPr>
        <w:rPr>
          <w:highlight w:val="white"/>
        </w:rPr>
      </w:pPr>
    </w:p>
    <w:p w14:paraId="13DA0DAB" w14:textId="456E5137" w:rsidR="009750F6" w:rsidRDefault="009750F6" w:rsidP="009750F6">
      <w:pPr>
        <w:pStyle w:val="Heading5"/>
        <w:rPr>
          <w:highlight w:val="white"/>
        </w:rPr>
      </w:pPr>
      <w:r>
        <w:rPr>
          <w:highlight w:val="white"/>
        </w:rPr>
        <w:lastRenderedPageBreak/>
        <w:t>Average Income by zipcode around Las Vegas</w:t>
      </w:r>
    </w:p>
    <w:p w14:paraId="39F35001" w14:textId="217A4578" w:rsidR="009750F6" w:rsidRDefault="009750F6" w:rsidP="00F62B23">
      <w:pPr>
        <w:rPr>
          <w:highlight w:val="white"/>
        </w:rPr>
      </w:pPr>
      <w:ins w:id="4" w:author="Chatterjee, Debasis (Salient CRGT)" w:date="2019-06-21T17:16:00Z">
        <w:r>
          <w:rPr>
            <w:noProof/>
            <w:lang w:val="en-US"/>
          </w:rPr>
          <w:drawing>
            <wp:inline distT="0" distB="0" distL="0" distR="0" wp14:anchorId="2C918777" wp14:editId="0EFA0D03">
              <wp:extent cx="5427677" cy="334996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9430" cy="3369565"/>
                      </a:xfrm>
                      <a:prstGeom prst="rect">
                        <a:avLst/>
                      </a:prstGeom>
                    </pic:spPr>
                  </pic:pic>
                </a:graphicData>
              </a:graphic>
            </wp:inline>
          </w:drawing>
        </w:r>
      </w:ins>
    </w:p>
    <w:p w14:paraId="6AC7E1EF" w14:textId="4E010E73" w:rsidR="009750F6" w:rsidRDefault="009750F6" w:rsidP="00F62B23">
      <w:pPr>
        <w:rPr>
          <w:highlight w:val="white"/>
        </w:rPr>
      </w:pPr>
      <w:r>
        <w:rPr>
          <w:highlight w:val="white"/>
        </w:rPr>
        <w:t xml:space="preserve">It can be seen that the average income ins </w:t>
      </w:r>
      <w:proofErr w:type="spellStart"/>
      <w:r>
        <w:rPr>
          <w:highlight w:val="white"/>
        </w:rPr>
        <w:t>zipcodes</w:t>
      </w:r>
      <w:proofErr w:type="spellEnd"/>
      <w:r>
        <w:rPr>
          <w:highlight w:val="white"/>
        </w:rPr>
        <w:t xml:space="preserve"> around Las Vegas is greater than those for the rest of Nevada.</w:t>
      </w:r>
    </w:p>
    <w:p w14:paraId="772EA385" w14:textId="2212BA60" w:rsidR="009750F6" w:rsidRDefault="009750F6" w:rsidP="00F62B23">
      <w:pPr>
        <w:rPr>
          <w:highlight w:val="white"/>
        </w:rPr>
      </w:pPr>
    </w:p>
    <w:p w14:paraId="4384BA42" w14:textId="232A1BD3" w:rsidR="009750F6" w:rsidRDefault="009750F6" w:rsidP="004A75D6">
      <w:pPr>
        <w:pStyle w:val="Heading5"/>
        <w:rPr>
          <w:highlight w:val="white"/>
        </w:rPr>
      </w:pPr>
      <w:r>
        <w:rPr>
          <w:highlight w:val="white"/>
        </w:rPr>
        <w:t>Average Income by zipcode around Phoenix</w:t>
      </w:r>
    </w:p>
    <w:p w14:paraId="1AFF2035" w14:textId="19943968" w:rsidR="009750F6" w:rsidRDefault="009750F6" w:rsidP="00F62B23">
      <w:pPr>
        <w:rPr>
          <w:highlight w:val="white"/>
        </w:rPr>
      </w:pPr>
      <w:ins w:id="5" w:author="Chatterjee, Debasis (Salient CRGT)" w:date="2019-06-21T17:17:00Z">
        <w:r>
          <w:rPr>
            <w:noProof/>
            <w:lang w:val="en-US"/>
          </w:rPr>
          <w:drawing>
            <wp:inline distT="0" distB="0" distL="0" distR="0" wp14:anchorId="22D96198" wp14:editId="5236EB03">
              <wp:extent cx="5410899" cy="33396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2825" cy="3353144"/>
                      </a:xfrm>
                      <a:prstGeom prst="rect">
                        <a:avLst/>
                      </a:prstGeom>
                    </pic:spPr>
                  </pic:pic>
                </a:graphicData>
              </a:graphic>
            </wp:inline>
          </w:drawing>
        </w:r>
      </w:ins>
    </w:p>
    <w:p w14:paraId="4D9CFCCA" w14:textId="1CDC4D2B" w:rsidR="00C96262" w:rsidRDefault="009750F6" w:rsidP="00F62B23">
      <w:pPr>
        <w:rPr>
          <w:highlight w:val="white"/>
        </w:rPr>
      </w:pPr>
      <w:r>
        <w:rPr>
          <w:highlight w:val="white"/>
        </w:rPr>
        <w:lastRenderedPageBreak/>
        <w:t>It can be seen that the average income by zipcode for the area around Phoenix is greater than that for the rest of Arizona.</w:t>
      </w:r>
    </w:p>
    <w:p w14:paraId="46462046" w14:textId="1241537F" w:rsidR="00C96262" w:rsidRDefault="00C96262" w:rsidP="00C96262">
      <w:pPr>
        <w:pStyle w:val="Heading4"/>
        <w:rPr>
          <w:highlight w:val="white"/>
        </w:rPr>
      </w:pPr>
      <w:r>
        <w:rPr>
          <w:highlight w:val="white"/>
        </w:rPr>
        <w:t>Model Review Data</w:t>
      </w:r>
    </w:p>
    <w:p w14:paraId="40BDA3EA" w14:textId="7A02BA34" w:rsidR="00C96262" w:rsidRDefault="00C96262" w:rsidP="00C96262">
      <w:pPr>
        <w:rPr>
          <w:color w:val="282828"/>
          <w:highlight w:val="white"/>
        </w:rPr>
      </w:pPr>
      <w:r>
        <w:rPr>
          <w:color w:val="282828"/>
          <w:highlight w:val="white"/>
        </w:rPr>
        <w:t xml:space="preserve">The model review data was </w:t>
      </w:r>
      <w:r w:rsidR="00FF4DAA">
        <w:rPr>
          <w:color w:val="282828"/>
          <w:highlight w:val="white"/>
        </w:rPr>
        <w:t xml:space="preserve">obtained from an IST707 </w:t>
      </w:r>
      <w:r w:rsidR="00945A14">
        <w:rPr>
          <w:color w:val="282828"/>
          <w:highlight w:val="white"/>
        </w:rPr>
        <w:t xml:space="preserve">Data Analytics </w:t>
      </w:r>
      <w:r w:rsidR="00FF4DAA">
        <w:rPr>
          <w:color w:val="282828"/>
          <w:highlight w:val="white"/>
        </w:rPr>
        <w:t xml:space="preserve">Project. This data contains 92 </w:t>
      </w:r>
      <w:r w:rsidR="00945A14">
        <w:rPr>
          <w:color w:val="282828"/>
          <w:highlight w:val="white"/>
        </w:rPr>
        <w:t xml:space="preserve">movie </w:t>
      </w:r>
      <w:r w:rsidR="00FF4DAA">
        <w:rPr>
          <w:color w:val="282828"/>
          <w:highlight w:val="white"/>
        </w:rPr>
        <w:t xml:space="preserve">reviews, each with both a </w:t>
      </w:r>
      <w:r w:rsidR="00945A14">
        <w:rPr>
          <w:color w:val="282828"/>
          <w:highlight w:val="white"/>
        </w:rPr>
        <w:t>Sentiment</w:t>
      </w:r>
      <w:r w:rsidR="00FF4DAA">
        <w:rPr>
          <w:color w:val="282828"/>
          <w:highlight w:val="white"/>
        </w:rPr>
        <w:t xml:space="preserve"> as well as an </w:t>
      </w:r>
      <w:r w:rsidR="00945A14">
        <w:rPr>
          <w:color w:val="282828"/>
          <w:highlight w:val="white"/>
        </w:rPr>
        <w:t>A</w:t>
      </w:r>
      <w:r w:rsidR="00FF4DAA">
        <w:rPr>
          <w:color w:val="282828"/>
          <w:highlight w:val="white"/>
        </w:rPr>
        <w:t>uthenticity label.</w:t>
      </w:r>
      <w:r w:rsidR="00945A14">
        <w:rPr>
          <w:color w:val="282828"/>
          <w:highlight w:val="white"/>
        </w:rPr>
        <w:t xml:space="preserve"> We viewed this as our Model Review data.</w:t>
      </w:r>
      <w:r w:rsidR="00FF4DAA">
        <w:rPr>
          <w:color w:val="282828"/>
          <w:highlight w:val="white"/>
        </w:rPr>
        <w:t xml:space="preserve"> This data was used to train our Sentiment and Authenticity models, after which we used the trained model to classify our Yelp reviews for sentiment and authenticity.</w:t>
      </w:r>
    </w:p>
    <w:p w14:paraId="62285B47" w14:textId="689CF838" w:rsidR="00E42FD9" w:rsidRDefault="00E42FD9" w:rsidP="00E42FD9">
      <w:pPr>
        <w:pStyle w:val="Heading4"/>
        <w:rPr>
          <w:highlight w:val="white"/>
        </w:rPr>
      </w:pPr>
      <w:r>
        <w:rPr>
          <w:highlight w:val="white"/>
        </w:rPr>
        <w:t>Missing Data</w:t>
      </w:r>
    </w:p>
    <w:p w14:paraId="68EB7487" w14:textId="15193D9F" w:rsidR="00E42FD9" w:rsidRPr="004A75D6" w:rsidRDefault="004A75D6" w:rsidP="004A75D6">
      <w:pPr>
        <w:rPr>
          <w:color w:val="282828"/>
          <w:highlight w:val="white"/>
        </w:rPr>
      </w:pPr>
      <w:r>
        <w:rPr>
          <w:color w:val="282828"/>
          <w:highlight w:val="white"/>
        </w:rPr>
        <w:t>A cursory check was conducted to see whether any data was obviously missing. No issues were observed.</w:t>
      </w:r>
    </w:p>
    <w:p w14:paraId="3F9116CB" w14:textId="68BE4FF6" w:rsidR="00A04ECA" w:rsidRDefault="00A04ECA" w:rsidP="00A04ECA">
      <w:pPr>
        <w:pStyle w:val="Heading3"/>
        <w:rPr>
          <w:highlight w:val="white"/>
        </w:rPr>
      </w:pPr>
      <w:r>
        <w:rPr>
          <w:highlight w:val="white"/>
        </w:rPr>
        <w:t>Quality</w:t>
      </w:r>
    </w:p>
    <w:p w14:paraId="3EF69B98" w14:textId="5F6EC959" w:rsidR="005670DD" w:rsidRDefault="0087028F" w:rsidP="005670DD">
      <w:pPr>
        <w:rPr>
          <w:color w:val="282828"/>
          <w:highlight w:val="white"/>
        </w:rPr>
      </w:pPr>
      <w:r>
        <w:rPr>
          <w:color w:val="282828"/>
          <w:highlight w:val="white"/>
        </w:rPr>
        <w:t xml:space="preserve">Verifying the quality of data of data in these </w:t>
      </w:r>
      <w:r w:rsidR="00FF4DAA">
        <w:rPr>
          <w:color w:val="282828"/>
          <w:highlight w:val="white"/>
        </w:rPr>
        <w:t>9</w:t>
      </w:r>
      <w:r>
        <w:rPr>
          <w:color w:val="282828"/>
          <w:highlight w:val="white"/>
        </w:rPr>
        <w:t xml:space="preserve"> datasets (6 from yelp, plus 1 from DBH plus 1 from 2010 census</w:t>
      </w:r>
      <w:r w:rsidR="00FF4DAA">
        <w:rPr>
          <w:color w:val="282828"/>
          <w:highlight w:val="white"/>
        </w:rPr>
        <w:t xml:space="preserve"> plus the Review Model</w:t>
      </w:r>
      <w:r>
        <w:rPr>
          <w:color w:val="282828"/>
          <w:highlight w:val="white"/>
        </w:rPr>
        <w:t>) is not an easy exercise, because no quality rules were provided.</w:t>
      </w:r>
    </w:p>
    <w:p w14:paraId="6BDE33AD" w14:textId="467157E0" w:rsidR="0087028F" w:rsidRDefault="0087028F" w:rsidP="005670DD">
      <w:pPr>
        <w:rPr>
          <w:color w:val="282828"/>
          <w:highlight w:val="white"/>
        </w:rPr>
      </w:pPr>
    </w:p>
    <w:p w14:paraId="0545191A" w14:textId="63E34061" w:rsidR="0087028F" w:rsidRDefault="0087028F" w:rsidP="005670DD">
      <w:pPr>
        <w:rPr>
          <w:color w:val="282828"/>
          <w:highlight w:val="white"/>
        </w:rPr>
      </w:pPr>
      <w:r>
        <w:rPr>
          <w:color w:val="282828"/>
          <w:highlight w:val="white"/>
        </w:rPr>
        <w:t>Basic quality checks that were performed were:</w:t>
      </w:r>
    </w:p>
    <w:p w14:paraId="2029B091" w14:textId="293FEB62" w:rsidR="0087028F" w:rsidRDefault="00937D3B" w:rsidP="0087028F">
      <w:pPr>
        <w:pStyle w:val="ListParagraph"/>
        <w:numPr>
          <w:ilvl w:val="0"/>
          <w:numId w:val="24"/>
        </w:numPr>
        <w:rPr>
          <w:color w:val="282828"/>
          <w:highlight w:val="white"/>
        </w:rPr>
      </w:pPr>
      <w:r>
        <w:rPr>
          <w:color w:val="282828"/>
          <w:highlight w:val="white"/>
        </w:rPr>
        <w:t>Ratings review</w:t>
      </w:r>
      <w:r w:rsidR="0087028F">
        <w:rPr>
          <w:color w:val="282828"/>
          <w:highlight w:val="white"/>
        </w:rPr>
        <w:t xml:space="preserve"> – all reviews came with ratings that fitted the 1-star to 5-star model.</w:t>
      </w:r>
    </w:p>
    <w:p w14:paraId="648FB4AB" w14:textId="5B5D92D7" w:rsidR="0087028F" w:rsidRDefault="00937D3B" w:rsidP="0087028F">
      <w:pPr>
        <w:pStyle w:val="ListParagraph"/>
        <w:numPr>
          <w:ilvl w:val="0"/>
          <w:numId w:val="24"/>
        </w:numPr>
        <w:rPr>
          <w:color w:val="282828"/>
          <w:highlight w:val="white"/>
        </w:rPr>
      </w:pPr>
      <w:r>
        <w:rPr>
          <w:color w:val="282828"/>
          <w:highlight w:val="white"/>
        </w:rPr>
        <w:t xml:space="preserve">Yelp cross dataset linkage - </w:t>
      </w:r>
      <w:r w:rsidR="0087028F">
        <w:rPr>
          <w:color w:val="282828"/>
          <w:highlight w:val="white"/>
        </w:rPr>
        <w:t xml:space="preserve">All the yelp data was tied together via indexes provided: </w:t>
      </w:r>
      <w:proofErr w:type="spellStart"/>
      <w:r w:rsidR="0087028F">
        <w:rPr>
          <w:color w:val="282828"/>
          <w:highlight w:val="white"/>
        </w:rPr>
        <w:t>business_id</w:t>
      </w:r>
      <w:proofErr w:type="spellEnd"/>
      <w:r w:rsidR="0087028F">
        <w:rPr>
          <w:color w:val="282828"/>
          <w:highlight w:val="white"/>
        </w:rPr>
        <w:t xml:space="preserve">, </w:t>
      </w:r>
      <w:proofErr w:type="spellStart"/>
      <w:r w:rsidR="0087028F">
        <w:rPr>
          <w:color w:val="282828"/>
          <w:highlight w:val="white"/>
        </w:rPr>
        <w:t>review_id</w:t>
      </w:r>
      <w:proofErr w:type="spellEnd"/>
      <w:r w:rsidR="0087028F">
        <w:rPr>
          <w:color w:val="282828"/>
          <w:highlight w:val="white"/>
        </w:rPr>
        <w:t xml:space="preserve">, </w:t>
      </w:r>
      <w:proofErr w:type="spellStart"/>
      <w:r w:rsidR="0087028F">
        <w:rPr>
          <w:color w:val="282828"/>
          <w:highlight w:val="white"/>
        </w:rPr>
        <w:t>user_id</w:t>
      </w:r>
      <w:proofErr w:type="spellEnd"/>
      <w:r w:rsidR="0087028F">
        <w:rPr>
          <w:color w:val="282828"/>
          <w:highlight w:val="white"/>
        </w:rPr>
        <w:t xml:space="preserve"> and </w:t>
      </w:r>
      <w:proofErr w:type="spellStart"/>
      <w:r w:rsidR="0087028F">
        <w:rPr>
          <w:color w:val="282828"/>
          <w:highlight w:val="white"/>
        </w:rPr>
        <w:t>photo_id</w:t>
      </w:r>
      <w:proofErr w:type="spellEnd"/>
      <w:r w:rsidR="0087028F">
        <w:rPr>
          <w:color w:val="282828"/>
          <w:highlight w:val="white"/>
        </w:rPr>
        <w:t xml:space="preserve"> appear correct across all 6 yelp datasets.</w:t>
      </w:r>
    </w:p>
    <w:p w14:paraId="778F9EE6" w14:textId="757E2B62" w:rsidR="0087028F" w:rsidRDefault="0087028F" w:rsidP="0087028F">
      <w:pPr>
        <w:pStyle w:val="ListParagraph"/>
        <w:numPr>
          <w:ilvl w:val="0"/>
          <w:numId w:val="24"/>
        </w:numPr>
        <w:rPr>
          <w:color w:val="282828"/>
          <w:highlight w:val="white"/>
        </w:rPr>
      </w:pPr>
      <w:r>
        <w:rPr>
          <w:color w:val="282828"/>
          <w:highlight w:val="white"/>
        </w:rPr>
        <w:t>Zip codes on the census data tied together with zip codes on the yelp business datasets.</w:t>
      </w:r>
    </w:p>
    <w:p w14:paraId="045353D4" w14:textId="5EBC91C8" w:rsidR="0087028F" w:rsidRDefault="0087028F" w:rsidP="0087028F">
      <w:pPr>
        <w:pStyle w:val="ListParagraph"/>
        <w:numPr>
          <w:ilvl w:val="0"/>
          <w:numId w:val="24"/>
        </w:numPr>
        <w:rPr>
          <w:color w:val="282828"/>
          <w:highlight w:val="white"/>
        </w:rPr>
      </w:pPr>
      <w:r>
        <w:rPr>
          <w:color w:val="282828"/>
          <w:highlight w:val="white"/>
        </w:rPr>
        <w:t>There is no obvious missing data.</w:t>
      </w:r>
    </w:p>
    <w:p w14:paraId="03318BA4" w14:textId="2E6E53B5" w:rsidR="0087028F" w:rsidRPr="0087028F" w:rsidRDefault="0087028F" w:rsidP="0087028F">
      <w:pPr>
        <w:pStyle w:val="ListParagraph"/>
        <w:numPr>
          <w:ilvl w:val="0"/>
          <w:numId w:val="24"/>
        </w:numPr>
        <w:rPr>
          <w:color w:val="282828"/>
          <w:highlight w:val="white"/>
        </w:rPr>
      </w:pPr>
      <w:r>
        <w:rPr>
          <w:color w:val="282828"/>
          <w:highlight w:val="white"/>
        </w:rPr>
        <w:t>There is no obvious NA data.</w:t>
      </w:r>
    </w:p>
    <w:p w14:paraId="4EF3C190" w14:textId="35935F64" w:rsidR="009B0F7F" w:rsidRPr="009B0F7F" w:rsidRDefault="009B0F7F" w:rsidP="009B0F7F">
      <w:pPr>
        <w:pStyle w:val="Heading3"/>
        <w:rPr>
          <w:highlight w:val="white"/>
        </w:rPr>
      </w:pPr>
      <w:r>
        <w:rPr>
          <w:highlight w:val="white"/>
        </w:rPr>
        <w:t>Transformation and Filtering</w:t>
      </w:r>
    </w:p>
    <w:p w14:paraId="3A4CEF55" w14:textId="2D3CAB67" w:rsidR="009A5C82" w:rsidRDefault="009A5C82" w:rsidP="009A5C82">
      <w:pPr>
        <w:rPr>
          <w:color w:val="282828"/>
          <w:highlight w:val="white"/>
        </w:rPr>
      </w:pPr>
      <w:r>
        <w:rPr>
          <w:color w:val="282828"/>
          <w:highlight w:val="white"/>
        </w:rPr>
        <w:t>Due to the number of observations in the review data, as well as the difficulty working with 6MM observations, categorization and analysis was conducted to determine how the data could be partitioned. The following summary analyses were conducted:</w:t>
      </w:r>
    </w:p>
    <w:p w14:paraId="1ABAB961" w14:textId="77777777" w:rsidR="009A5C82" w:rsidRDefault="009A5C82" w:rsidP="009A5C82">
      <w:pPr>
        <w:pStyle w:val="ListParagraph"/>
        <w:numPr>
          <w:ilvl w:val="0"/>
          <w:numId w:val="23"/>
        </w:numPr>
        <w:rPr>
          <w:color w:val="282828"/>
          <w:highlight w:val="white"/>
        </w:rPr>
      </w:pPr>
      <w:r>
        <w:rPr>
          <w:color w:val="282828"/>
          <w:highlight w:val="white"/>
        </w:rPr>
        <w:t>Top 10 Business Categories – by business count.</w:t>
      </w:r>
    </w:p>
    <w:p w14:paraId="34866F90" w14:textId="11202F13" w:rsidR="009A5C82" w:rsidRDefault="009A5C82" w:rsidP="009A5C82">
      <w:pPr>
        <w:pStyle w:val="ListParagraph"/>
        <w:numPr>
          <w:ilvl w:val="0"/>
          <w:numId w:val="23"/>
        </w:numPr>
        <w:rPr>
          <w:color w:val="282828"/>
          <w:highlight w:val="white"/>
        </w:rPr>
      </w:pPr>
      <w:r>
        <w:rPr>
          <w:color w:val="282828"/>
          <w:highlight w:val="white"/>
        </w:rPr>
        <w:t>Top 10 Cities with the Most Businesses.</w:t>
      </w:r>
    </w:p>
    <w:p w14:paraId="2472BF6E" w14:textId="77777777" w:rsidR="009A5C82" w:rsidRDefault="009A5C82" w:rsidP="009A5C82">
      <w:pPr>
        <w:pStyle w:val="ListParagraph"/>
        <w:numPr>
          <w:ilvl w:val="0"/>
          <w:numId w:val="23"/>
        </w:numPr>
        <w:rPr>
          <w:color w:val="282828"/>
          <w:highlight w:val="white"/>
        </w:rPr>
      </w:pPr>
      <w:r>
        <w:rPr>
          <w:color w:val="282828"/>
          <w:highlight w:val="white"/>
        </w:rPr>
        <w:t>Top 30 Restaurants in Arizona – by reviews.</w:t>
      </w:r>
    </w:p>
    <w:p w14:paraId="6126A9D0" w14:textId="4CECADDA" w:rsidR="009A5C82" w:rsidRDefault="009A5C82" w:rsidP="009A5C82">
      <w:pPr>
        <w:pStyle w:val="ListParagraph"/>
        <w:numPr>
          <w:ilvl w:val="0"/>
          <w:numId w:val="23"/>
        </w:numPr>
        <w:rPr>
          <w:color w:val="282828"/>
          <w:highlight w:val="white"/>
        </w:rPr>
      </w:pPr>
      <w:r>
        <w:rPr>
          <w:color w:val="282828"/>
          <w:highlight w:val="white"/>
        </w:rPr>
        <w:t>Top 30 Restaurants in Nevada – by reviews.</w:t>
      </w:r>
    </w:p>
    <w:p w14:paraId="5CEE72F0" w14:textId="55AE43C4" w:rsidR="00914CE5" w:rsidRDefault="00914CE5">
      <w:pPr>
        <w:rPr>
          <w:color w:val="282828"/>
          <w:highlight w:val="white"/>
        </w:rPr>
      </w:pPr>
    </w:p>
    <w:p w14:paraId="71AC51E8" w14:textId="2C052879" w:rsidR="009A5C82" w:rsidRPr="009A5C82" w:rsidRDefault="009A5C82" w:rsidP="009A5C82">
      <w:pPr>
        <w:rPr>
          <w:color w:val="282828"/>
          <w:highlight w:val="white"/>
        </w:rPr>
      </w:pPr>
      <w:r>
        <w:rPr>
          <w:color w:val="282828"/>
          <w:highlight w:val="white"/>
        </w:rPr>
        <w:lastRenderedPageBreak/>
        <w:t>Top 10 Categories of Business by business count:</w:t>
      </w:r>
    </w:p>
    <w:p w14:paraId="1ACADCAC" w14:textId="48318972" w:rsidR="009A5C82" w:rsidRPr="009A5C82" w:rsidRDefault="009A5C82" w:rsidP="009A5C82">
      <w:pPr>
        <w:rPr>
          <w:color w:val="282828"/>
          <w:highlight w:val="white"/>
        </w:rPr>
      </w:pPr>
      <w:r>
        <w:rPr>
          <w:noProof/>
          <w:lang w:val="en-US"/>
        </w:rPr>
        <w:drawing>
          <wp:inline distT="0" distB="0" distL="0" distR="0" wp14:anchorId="2F72A498" wp14:editId="6495FC33">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3575"/>
                    </a:xfrm>
                    <a:prstGeom prst="rect">
                      <a:avLst/>
                    </a:prstGeom>
                  </pic:spPr>
                </pic:pic>
              </a:graphicData>
            </a:graphic>
          </wp:inline>
        </w:drawing>
      </w:r>
    </w:p>
    <w:p w14:paraId="0A6245AC" w14:textId="7019D7FE" w:rsidR="009A5C82" w:rsidRDefault="009A5C82" w:rsidP="009A5C82">
      <w:pPr>
        <w:rPr>
          <w:color w:val="282828"/>
          <w:highlight w:val="white"/>
        </w:rPr>
      </w:pPr>
    </w:p>
    <w:p w14:paraId="0D876D51" w14:textId="77777777" w:rsidR="009A5C82" w:rsidRDefault="009A5C82" w:rsidP="009A5C82">
      <w:pPr>
        <w:rPr>
          <w:color w:val="282828"/>
          <w:highlight w:val="white"/>
        </w:rPr>
      </w:pPr>
      <w:r>
        <w:rPr>
          <w:color w:val="282828"/>
          <w:highlight w:val="white"/>
        </w:rPr>
        <w:t>Top 10 cities in Arizona and Nevada where customers review count is maximum:</w:t>
      </w:r>
    </w:p>
    <w:p w14:paraId="1F7985B5" w14:textId="77777777" w:rsidR="009A5C82" w:rsidRDefault="009A5C82" w:rsidP="009A5C82">
      <w:pPr>
        <w:rPr>
          <w:color w:val="282828"/>
          <w:highlight w:val="white"/>
        </w:rPr>
      </w:pPr>
      <w:r>
        <w:rPr>
          <w:noProof/>
          <w:lang w:val="en-US"/>
        </w:rPr>
        <w:drawing>
          <wp:inline distT="0" distB="0" distL="0" distR="0" wp14:anchorId="6F271393" wp14:editId="4926DF78">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7870"/>
                    </a:xfrm>
                    <a:prstGeom prst="rect">
                      <a:avLst/>
                    </a:prstGeom>
                  </pic:spPr>
                </pic:pic>
              </a:graphicData>
            </a:graphic>
          </wp:inline>
        </w:drawing>
      </w:r>
    </w:p>
    <w:p w14:paraId="140B3CF6" w14:textId="77777777" w:rsidR="009A5C82" w:rsidRDefault="009A5C82" w:rsidP="009A5C82">
      <w:pPr>
        <w:rPr>
          <w:color w:val="282828"/>
          <w:highlight w:val="white"/>
        </w:rPr>
      </w:pPr>
    </w:p>
    <w:p w14:paraId="5EE0D355" w14:textId="77777777" w:rsidR="009A5C82" w:rsidRDefault="009A5C82">
      <w:pPr>
        <w:rPr>
          <w:color w:val="282828"/>
        </w:rPr>
      </w:pPr>
      <w:r>
        <w:rPr>
          <w:color w:val="282828"/>
        </w:rPr>
        <w:br w:type="page"/>
      </w:r>
    </w:p>
    <w:p w14:paraId="0E2E526E" w14:textId="49D76342" w:rsidR="009A5C82" w:rsidRDefault="009A5C82" w:rsidP="009A5C82">
      <w:pPr>
        <w:rPr>
          <w:color w:val="282828"/>
        </w:rPr>
      </w:pPr>
      <w:r>
        <w:rPr>
          <w:color w:val="282828"/>
        </w:rPr>
        <w:lastRenderedPageBreak/>
        <w:t xml:space="preserve">Location of Top 30 </w:t>
      </w:r>
      <w:r w:rsidRPr="00E238D8">
        <w:rPr>
          <w:color w:val="282828"/>
        </w:rPr>
        <w:t xml:space="preserve">Restaurants in Nevada </w:t>
      </w:r>
      <w:r>
        <w:rPr>
          <w:color w:val="282828"/>
        </w:rPr>
        <w:t>based on</w:t>
      </w:r>
      <w:r w:rsidRPr="00E238D8">
        <w:rPr>
          <w:color w:val="282828"/>
        </w:rPr>
        <w:t xml:space="preserve"> customer review </w:t>
      </w:r>
      <w:r>
        <w:rPr>
          <w:color w:val="282828"/>
        </w:rPr>
        <w:t>count</w:t>
      </w:r>
    </w:p>
    <w:p w14:paraId="221D0E1E" w14:textId="77777777" w:rsidR="009A5C82" w:rsidRDefault="009A5C82" w:rsidP="009A5C82">
      <w:pPr>
        <w:rPr>
          <w:color w:val="282828"/>
          <w:highlight w:val="white"/>
        </w:rPr>
      </w:pPr>
      <w:r>
        <w:rPr>
          <w:noProof/>
          <w:lang w:val="en-US"/>
        </w:rPr>
        <w:drawing>
          <wp:inline distT="0" distB="0" distL="0" distR="0" wp14:anchorId="7357DC2D" wp14:editId="0CA6A589">
            <wp:extent cx="59436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4830"/>
                    </a:xfrm>
                    <a:prstGeom prst="rect">
                      <a:avLst/>
                    </a:prstGeom>
                  </pic:spPr>
                </pic:pic>
              </a:graphicData>
            </a:graphic>
          </wp:inline>
        </w:drawing>
      </w:r>
    </w:p>
    <w:p w14:paraId="4FB36BAA" w14:textId="125F8F8D" w:rsidR="009A5C82" w:rsidRDefault="009A5C82" w:rsidP="009A5C82">
      <w:pPr>
        <w:rPr>
          <w:color w:val="282828"/>
          <w:highlight w:val="white"/>
        </w:rPr>
      </w:pPr>
      <w:r>
        <w:rPr>
          <w:color w:val="282828"/>
          <w:highlight w:val="white"/>
        </w:rPr>
        <w:t>The above picture shows that Las Vegas BLVD has the single largest concentration of restaurants for food lovers in Nevada.</w:t>
      </w:r>
    </w:p>
    <w:p w14:paraId="31363FA3" w14:textId="77777777" w:rsidR="009A5C82" w:rsidRDefault="009A5C82" w:rsidP="009A5C82">
      <w:pPr>
        <w:rPr>
          <w:color w:val="282828"/>
          <w:highlight w:val="white"/>
        </w:rPr>
      </w:pPr>
    </w:p>
    <w:p w14:paraId="14E18ED1" w14:textId="03C01483" w:rsidR="009A5C82" w:rsidRDefault="009A5C82" w:rsidP="009A5C82">
      <w:pPr>
        <w:rPr>
          <w:color w:val="282828"/>
        </w:rPr>
      </w:pPr>
      <w:r>
        <w:rPr>
          <w:color w:val="282828"/>
        </w:rPr>
        <w:t xml:space="preserve">Location of Top 30 </w:t>
      </w:r>
      <w:r w:rsidRPr="00E238D8">
        <w:rPr>
          <w:color w:val="282828"/>
        </w:rPr>
        <w:t xml:space="preserve">Restaurants in </w:t>
      </w:r>
      <w:r>
        <w:rPr>
          <w:color w:val="282828"/>
        </w:rPr>
        <w:t>Arizona</w:t>
      </w:r>
      <w:r w:rsidRPr="00E238D8">
        <w:rPr>
          <w:color w:val="282828"/>
        </w:rPr>
        <w:t xml:space="preserve"> </w:t>
      </w:r>
      <w:r>
        <w:rPr>
          <w:color w:val="282828"/>
        </w:rPr>
        <w:t>based on</w:t>
      </w:r>
      <w:r w:rsidRPr="00E238D8">
        <w:rPr>
          <w:color w:val="282828"/>
        </w:rPr>
        <w:t xml:space="preserve"> customer review </w:t>
      </w:r>
      <w:r>
        <w:rPr>
          <w:color w:val="282828"/>
        </w:rPr>
        <w:t>count</w:t>
      </w:r>
    </w:p>
    <w:p w14:paraId="2C30A25F" w14:textId="77777777" w:rsidR="009A5C82" w:rsidRDefault="009A5C82" w:rsidP="009A5C82">
      <w:pPr>
        <w:rPr>
          <w:color w:val="282828"/>
          <w:highlight w:val="white"/>
        </w:rPr>
      </w:pPr>
      <w:r>
        <w:rPr>
          <w:noProof/>
          <w:lang w:val="en-US"/>
        </w:rPr>
        <w:drawing>
          <wp:inline distT="0" distB="0" distL="0" distR="0" wp14:anchorId="70291D8F" wp14:editId="745FD7E7">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7530"/>
                    </a:xfrm>
                    <a:prstGeom prst="rect">
                      <a:avLst/>
                    </a:prstGeom>
                  </pic:spPr>
                </pic:pic>
              </a:graphicData>
            </a:graphic>
          </wp:inline>
        </w:drawing>
      </w:r>
    </w:p>
    <w:p w14:paraId="60D1E410" w14:textId="4A42A807" w:rsidR="009A5C82" w:rsidRDefault="009A5C82" w:rsidP="009A5C82">
      <w:pPr>
        <w:rPr>
          <w:color w:val="282828"/>
          <w:highlight w:val="white"/>
        </w:rPr>
      </w:pPr>
      <w:r>
        <w:rPr>
          <w:color w:val="282828"/>
          <w:highlight w:val="white"/>
        </w:rPr>
        <w:t>The above picture shows that Phoenix, Tempe and Deer Valley have the greatest concentration of restaurants in Arizona.</w:t>
      </w:r>
    </w:p>
    <w:p w14:paraId="28435627" w14:textId="77777777" w:rsidR="009A5C82" w:rsidRDefault="009A5C82" w:rsidP="005670DD">
      <w:pPr>
        <w:rPr>
          <w:color w:val="282828"/>
          <w:highlight w:val="white"/>
        </w:rPr>
      </w:pPr>
    </w:p>
    <w:p w14:paraId="2ABD0A89" w14:textId="3793A62B" w:rsidR="009B0F7F" w:rsidRDefault="009A5C82" w:rsidP="005670DD">
      <w:pPr>
        <w:rPr>
          <w:color w:val="282828"/>
          <w:highlight w:val="white"/>
        </w:rPr>
      </w:pPr>
      <w:r>
        <w:rPr>
          <w:color w:val="282828"/>
          <w:highlight w:val="white"/>
        </w:rPr>
        <w:lastRenderedPageBreak/>
        <w:t>From the various categorization and analyses that were run</w:t>
      </w:r>
      <w:r w:rsidR="009B0F7F">
        <w:rPr>
          <w:color w:val="282828"/>
          <w:highlight w:val="white"/>
        </w:rPr>
        <w:t xml:space="preserve">, </w:t>
      </w:r>
      <w:r w:rsidR="0087028F">
        <w:rPr>
          <w:color w:val="282828"/>
          <w:highlight w:val="white"/>
        </w:rPr>
        <w:t xml:space="preserve">(the four above plus those that were run during the initial data analysis) </w:t>
      </w:r>
      <w:r w:rsidR="009B0F7F">
        <w:rPr>
          <w:color w:val="282828"/>
          <w:highlight w:val="white"/>
        </w:rPr>
        <w:t>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r w:rsidRPr="009B0F7F">
        <w:rPr>
          <w:noProof/>
          <w:color w:val="282828"/>
          <w:highlight w:val="white"/>
          <w:lang w:val="en-US"/>
        </w:rPr>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931D78-B6E7-43E2-9923-46CCD114F2DB}"/>
                        </a:ext>
                      </a:extLst>
                    </pic:cNvPr>
                    <pic:cNvPicPr>
                      <a:picLocks noChangeAspect="1"/>
                    </pic:cNvPicPr>
                  </pic:nvPicPr>
                  <pic:blipFill>
                    <a:blip r:embed="rId40"/>
                    <a:stretch>
                      <a:fillRect/>
                    </a:stretch>
                  </pic:blipFill>
                  <pic:spPr>
                    <a:xfrm>
                      <a:off x="0" y="0"/>
                      <a:ext cx="2993143" cy="1589354"/>
                    </a:xfrm>
                    <a:prstGeom prst="rect">
                      <a:avLst/>
                    </a:prstGeom>
                  </pic:spPr>
                </pic:pic>
              </a:graphicData>
            </a:graphic>
          </wp:inline>
        </w:drawing>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lang w:val="en-US"/>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The selection and transformation per dataset is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6E2658BE" w:rsidR="001A7431" w:rsidRDefault="001A7431" w:rsidP="00BA14C9">
      <w:pPr>
        <w:rPr>
          <w:color w:val="282828"/>
          <w:highlight w:val="white"/>
        </w:rPr>
      </w:pPr>
      <w:r>
        <w:rPr>
          <w:color w:val="282828"/>
          <w:highlight w:val="white"/>
        </w:rPr>
        <w:t>Given that there are 19,122 businesses of interest, with 1</w:t>
      </w:r>
      <w:r w:rsidR="00937D3B">
        <w:rPr>
          <w:color w:val="282828"/>
          <w:highlight w:val="white"/>
        </w:rPr>
        <w:t>,</w:t>
      </w:r>
      <w:r>
        <w:rPr>
          <w:color w:val="282828"/>
          <w:highlight w:val="white"/>
        </w:rPr>
        <w:t>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lang w:val="en-US"/>
        </w:rPr>
        <w:lastRenderedPageBreak/>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lang w:val="en-US"/>
        </w:rPr>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29EA761D" w:rsidR="001A7431" w:rsidRDefault="001A7431" w:rsidP="00BA14C9">
      <w:pPr>
        <w:rPr>
          <w:color w:val="282828"/>
          <w:highlight w:val="white"/>
        </w:rPr>
      </w:pPr>
      <w:r>
        <w:rPr>
          <w:noProof/>
          <w:color w:val="282828"/>
          <w:highlight w:val="white"/>
          <w:lang w:val="en-US"/>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 xml:space="preserve">Way 1: Filter by </w:t>
      </w:r>
      <w:proofErr w:type="spellStart"/>
      <w:r>
        <w:rPr>
          <w:color w:val="282828"/>
          <w:highlight w:val="white"/>
        </w:rPr>
        <w:t>business_id</w:t>
      </w:r>
      <w:proofErr w:type="spellEnd"/>
      <w:r>
        <w:rPr>
          <w:color w:val="282828"/>
          <w:highlight w:val="white"/>
        </w:rPr>
        <w:t>. When tips are filtered by business, the count of tips selected was 219,946 tips. This is a relatively simple selection process because the business are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 xml:space="preserve">Way 2: Filter by </w:t>
      </w:r>
      <w:proofErr w:type="spellStart"/>
      <w:r>
        <w:rPr>
          <w:color w:val="282828"/>
          <w:highlight w:val="white"/>
        </w:rPr>
        <w:t>user_id</w:t>
      </w:r>
      <w:proofErr w:type="spellEnd"/>
      <w:r>
        <w:rPr>
          <w:color w:val="282828"/>
          <w:highlight w:val="white"/>
        </w:rPr>
        <w:t xml:space="preserve">. When tips are filtered by </w:t>
      </w:r>
      <w:proofErr w:type="spellStart"/>
      <w:r>
        <w:rPr>
          <w:color w:val="282828"/>
          <w:highlight w:val="white"/>
        </w:rPr>
        <w:t>user_id</w:t>
      </w:r>
      <w:proofErr w:type="spellEnd"/>
      <w:r>
        <w:rPr>
          <w:color w:val="282828"/>
          <w:highlight w:val="white"/>
        </w:rPr>
        <w:t>,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t>Integration</w:t>
      </w:r>
    </w:p>
    <w:p w14:paraId="0B7CBCB2" w14:textId="3E514DB2" w:rsidR="00050522" w:rsidRDefault="00EE123E">
      <w:pPr>
        <w:rPr>
          <w:highlight w:val="white"/>
        </w:rPr>
      </w:pPr>
      <w:bookmarkStart w:id="6"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 xml:space="preserve">Our Yelp Reviews links to Our Yelp Businesses via </w:t>
      </w:r>
      <w:proofErr w:type="spellStart"/>
      <w:r w:rsidRPr="00EE123E">
        <w:rPr>
          <w:highlight w:val="white"/>
        </w:rPr>
        <w:t>business_id</w:t>
      </w:r>
      <w:proofErr w:type="spellEnd"/>
      <w:r w:rsidRPr="00EE123E">
        <w:rPr>
          <w:highlight w:val="white"/>
        </w:rPr>
        <w:t>.</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 xml:space="preserve">Our Yelp Photos links to Our Yelp Businesses via </w:t>
      </w:r>
      <w:proofErr w:type="spellStart"/>
      <w:r w:rsidRPr="00EE123E">
        <w:rPr>
          <w:highlight w:val="white"/>
        </w:rPr>
        <w:t>business_id</w:t>
      </w:r>
      <w:proofErr w:type="spellEnd"/>
      <w:r w:rsidRPr="00EE123E">
        <w:rPr>
          <w:highlight w:val="white"/>
        </w:rPr>
        <w:t>.</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 xml:space="preserve">Our Yelp Users integrates to Our Yelp Reviews via </w:t>
      </w:r>
      <w:proofErr w:type="spellStart"/>
      <w:r w:rsidRPr="00EE123E">
        <w:rPr>
          <w:highlight w:val="white"/>
        </w:rPr>
        <w:t>user_id</w:t>
      </w:r>
      <w:proofErr w:type="spellEnd"/>
      <w:r w:rsidRPr="00EE123E">
        <w:rPr>
          <w:highlight w:val="white"/>
        </w:rPr>
        <w:t>.</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 xml:space="preserve">Our Yelp </w:t>
      </w:r>
      <w:proofErr w:type="spellStart"/>
      <w:r w:rsidRPr="00EE123E">
        <w:rPr>
          <w:highlight w:val="white"/>
        </w:rPr>
        <w:t>Checkins</w:t>
      </w:r>
      <w:proofErr w:type="spellEnd"/>
      <w:r w:rsidRPr="00EE123E">
        <w:rPr>
          <w:highlight w:val="white"/>
        </w:rPr>
        <w:t xml:space="preserve"> integrates to Our Yelp Users via </w:t>
      </w:r>
      <w:proofErr w:type="spellStart"/>
      <w:r w:rsidRPr="00EE123E">
        <w:rPr>
          <w:highlight w:val="white"/>
        </w:rPr>
        <w:t>user_id</w:t>
      </w:r>
      <w:proofErr w:type="spellEnd"/>
      <w:r w:rsidRPr="00EE123E">
        <w:rPr>
          <w:highlight w:val="white"/>
        </w:rPr>
        <w:t>.</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 xml:space="preserve">Our Yelp Tips integrates to Our Yelp Users via </w:t>
      </w:r>
      <w:proofErr w:type="spellStart"/>
      <w:r w:rsidRPr="00EE123E">
        <w:rPr>
          <w:highlight w:val="white"/>
        </w:rPr>
        <w:t>user_id</w:t>
      </w:r>
      <w:proofErr w:type="spellEnd"/>
      <w:r w:rsidRPr="00EE123E">
        <w:rPr>
          <w:highlight w:val="white"/>
        </w:rPr>
        <w:t>.</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lang w:val="en-US"/>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3ED8ED35" w14:textId="299C526D" w:rsidR="00764078" w:rsidRDefault="00252EC3">
      <w:pPr>
        <w:rPr>
          <w:sz w:val="32"/>
          <w:szCs w:val="32"/>
          <w:highlight w:val="white"/>
        </w:rPr>
      </w:pPr>
      <w:r>
        <w:rPr>
          <w:color w:val="282828"/>
          <w:highlight w:val="white"/>
        </w:rPr>
        <w:t xml:space="preserve">As a second example, the Gordon Ramsay </w:t>
      </w:r>
      <w:proofErr w:type="spellStart"/>
      <w:r>
        <w:rPr>
          <w:color w:val="282828"/>
          <w:highlight w:val="white"/>
        </w:rPr>
        <w:t>BurGR</w:t>
      </w:r>
      <w:proofErr w:type="spellEnd"/>
      <w:r>
        <w:rPr>
          <w:color w:val="282828"/>
          <w:highlight w:val="white"/>
        </w:rPr>
        <w:t xml:space="preserve"> restaurant was also examined, with the same results. No ability to match across datasets.</w:t>
      </w:r>
      <w:r w:rsidR="00945A14">
        <w:rPr>
          <w:color w:val="282828"/>
          <w:highlight w:val="white"/>
        </w:rPr>
        <w:t xml:space="preserve"> </w:t>
      </w:r>
      <w:r>
        <w:rPr>
          <w:color w:val="282828"/>
          <w:highlight w:val="white"/>
        </w:rPr>
        <w:t>As a result of this, we did not use the Financial dataset for subsequent analysis.</w:t>
      </w:r>
      <w:r w:rsidR="00764078">
        <w:rPr>
          <w:highlight w:val="white"/>
        </w:rPr>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6"/>
    <w:p w14:paraId="40F2FB19" w14:textId="18E86F3C" w:rsidR="00000E0C" w:rsidRDefault="00F27DBE" w:rsidP="004C2E1D">
      <w:pPr>
        <w:rPr>
          <w:highlight w:val="white"/>
        </w:rPr>
      </w:pPr>
      <w:r>
        <w:rPr>
          <w:highlight w:val="white"/>
        </w:rPr>
        <w:t xml:space="preserve">FB </w:t>
      </w:r>
      <w:r w:rsidR="00A318C7">
        <w:rPr>
          <w:highlight w:val="white"/>
        </w:rPr>
        <w:t>Prophet was used to forecast the number of reviews we would likely receive for AZ and NV Restaurants for 2018 and 2019, given 11 years of actual reviews from 01/01/2007 thru 12/31/2017. The black dots show actual count of ratings received by month for the 11</w:t>
      </w:r>
      <w:r>
        <w:rPr>
          <w:highlight w:val="white"/>
        </w:rPr>
        <w:t>-</w:t>
      </w:r>
      <w:r w:rsidR="00A318C7">
        <w:rPr>
          <w:highlight w:val="white"/>
        </w:rPr>
        <w:t>year period. The blue line shows the forecast, and the blue shaded are shows the lower and upper expected boundaries.</w:t>
      </w:r>
    </w:p>
    <w:p w14:paraId="7376ECF1" w14:textId="346CE0CC" w:rsidR="00A318C7" w:rsidRDefault="00A318C7" w:rsidP="004C2E1D">
      <w:pPr>
        <w:rPr>
          <w:highlight w:val="white"/>
        </w:rPr>
      </w:pPr>
    </w:p>
    <w:p w14:paraId="4FF8C6B4" w14:textId="5B8C8D6B" w:rsidR="00A318C7" w:rsidRDefault="00A318C7" w:rsidP="004C2E1D">
      <w:pPr>
        <w:rPr>
          <w:highlight w:val="white"/>
        </w:rPr>
      </w:pPr>
      <w:r>
        <w:rPr>
          <w:highlight w:val="white"/>
        </w:rPr>
        <w:t>As can be observed, seasonality likely comes into play in the November month each year.</w:t>
      </w:r>
    </w:p>
    <w:p w14:paraId="27B25039" w14:textId="5CF41A86" w:rsidR="00460370" w:rsidRDefault="00460370" w:rsidP="004C2E1D">
      <w:pPr>
        <w:rPr>
          <w:highlight w:val="white"/>
        </w:rPr>
      </w:pPr>
      <w:r w:rsidRPr="00460370">
        <w:rPr>
          <w:noProof/>
          <w:highlight w:val="white"/>
          <w:lang w:val="en-US"/>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C1D729-7755-44DB-BA17-1F66F10FF8CA}"/>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1E537289" w14:textId="1ED120F4" w:rsidR="00C01F79" w:rsidRDefault="00F52D03" w:rsidP="004C2E1D">
      <w:pPr>
        <w:rPr>
          <w:highlight w:val="white"/>
        </w:rPr>
      </w:pPr>
      <w:r>
        <w:rPr>
          <w:highlight w:val="white"/>
        </w:rPr>
        <w:t>The histogram below shows the distribution of data over the temporal period, and the line shows the density of the data. From this we can tell that the average over the time period is approximately 3000 reviews per period. The density uses the “</w:t>
      </w:r>
      <w:proofErr w:type="spellStart"/>
      <w:r>
        <w:rPr>
          <w:highlight w:val="white"/>
        </w:rPr>
        <w:t>kde</w:t>
      </w:r>
      <w:proofErr w:type="spellEnd"/>
      <w:r>
        <w:rPr>
          <w:highlight w:val="white"/>
        </w:rPr>
        <w:t xml:space="preserve">” function. </w:t>
      </w:r>
      <w:r w:rsidRPr="00F52D03">
        <w:t>In statistics, kernel density estimation (KDE) is a non-parametric way to estimate the probability density function of a random variable. Kernel density estimation is a fundamental data smoothing problem where inferences about the population are made, based on a finite data sample.</w:t>
      </w:r>
    </w:p>
    <w:p w14:paraId="64069A0A" w14:textId="1174F6DE" w:rsidR="007A04A9" w:rsidRDefault="007A04A9" w:rsidP="004C2E1D">
      <w:pPr>
        <w:rPr>
          <w:highlight w:val="white"/>
        </w:rPr>
      </w:pPr>
      <w:r>
        <w:rPr>
          <w:noProof/>
          <w:highlight w:val="white"/>
          <w:lang w:val="en-US"/>
        </w:rPr>
        <w:lastRenderedPageBreak/>
        <w:drawing>
          <wp:inline distT="0" distB="0" distL="0" distR="0" wp14:anchorId="2369A205" wp14:editId="6D9C680B">
            <wp:extent cx="5943600" cy="3286760"/>
            <wp:effectExtent l="0" t="0" r="0" b="8890"/>
            <wp:docPr id="5" name="Picture 5" descr="C:\Users\Richpat\AppData\Local\Microsoft\Windows\INetCache\Content.MSO\12891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pat\AppData\Local\Microsoft\Windows\INetCache\Content.MSO\1289121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43CCD9F7" w14:textId="77777777" w:rsidR="00F52D03" w:rsidRDefault="00F52D03" w:rsidP="004C2E1D">
      <w:pPr>
        <w:rPr>
          <w:highlight w:val="white"/>
        </w:rPr>
      </w:pPr>
    </w:p>
    <w:p w14:paraId="258AA091" w14:textId="280002DA" w:rsidR="00F52D03" w:rsidRDefault="00F52D03" w:rsidP="004C2E1D">
      <w:pPr>
        <w:rPr>
          <w:highlight w:val="white"/>
        </w:rPr>
      </w:pPr>
      <w:r>
        <w:rPr>
          <w:highlight w:val="white"/>
        </w:rPr>
        <w:t>The next step in analyzing the data is to do a boxplot, which visually depicts descriptive statistics for review per year. There are a few outliers, but nothing that shows a significant difference from period to period. Upward trend is the same as what is shown on the forecast chart.</w:t>
      </w:r>
    </w:p>
    <w:p w14:paraId="476702BE" w14:textId="77777777" w:rsidR="00F52D03" w:rsidRDefault="00F52D03" w:rsidP="004C2E1D">
      <w:pPr>
        <w:rPr>
          <w:highlight w:val="white"/>
        </w:rPr>
      </w:pPr>
    </w:p>
    <w:p w14:paraId="75730EB7" w14:textId="523E9F02" w:rsidR="007A04A9" w:rsidRDefault="007A04A9" w:rsidP="004C2E1D">
      <w:pPr>
        <w:rPr>
          <w:highlight w:val="white"/>
        </w:rPr>
      </w:pPr>
      <w:r>
        <w:rPr>
          <w:noProof/>
          <w:highlight w:val="white"/>
          <w:lang w:val="en-US"/>
        </w:rPr>
        <w:drawing>
          <wp:inline distT="0" distB="0" distL="0" distR="0" wp14:anchorId="4F1627E2" wp14:editId="68147DC5">
            <wp:extent cx="5943600" cy="3495675"/>
            <wp:effectExtent l="0" t="0" r="0" b="9525"/>
            <wp:docPr id="8" name="Picture 8" descr="C:\Users\Richpat\AppData\Local\Microsoft\Windows\INetCache\Content.MSO\851E9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51E9B3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2084935" w14:textId="0A9ECBD4" w:rsidR="006866B4" w:rsidRDefault="006866B4" w:rsidP="006866B4">
      <w:pPr>
        <w:rPr>
          <w:highlight w:val="white"/>
        </w:rPr>
      </w:pPr>
      <w:r>
        <w:rPr>
          <w:highlight w:val="white"/>
        </w:rPr>
        <w:lastRenderedPageBreak/>
        <w:t>The ADF function was used to determine whether seasonality is at play, and as a result of a negative number returned, we see that it is.</w:t>
      </w:r>
    </w:p>
    <w:p w14:paraId="7A505A7C" w14:textId="77777777" w:rsidR="006866B4" w:rsidRDefault="006866B4"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208ECDB6" w14:textId="178C3EC2"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ADF Statistic: -1.813581</w:t>
      </w:r>
    </w:p>
    <w:p w14:paraId="217676CB"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p-value: 0.373740</w:t>
      </w:r>
    </w:p>
    <w:p w14:paraId="58B7FBA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Critical Values:</w:t>
      </w:r>
    </w:p>
    <w:p w14:paraId="253DE819"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 -3.488</w:t>
      </w:r>
    </w:p>
    <w:p w14:paraId="52FDC3EC"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5%: -2.887</w:t>
      </w:r>
    </w:p>
    <w:p w14:paraId="6C522174"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10%: -2.580</w:t>
      </w:r>
    </w:p>
    <w:p w14:paraId="2E145DE0" w14:textId="5E621EB5" w:rsidR="006866B4" w:rsidRDefault="006866B4" w:rsidP="004C2E1D">
      <w:pPr>
        <w:rPr>
          <w:highlight w:val="white"/>
        </w:rPr>
      </w:pPr>
    </w:p>
    <w:p w14:paraId="2E19DE64" w14:textId="36EC9B73" w:rsidR="007A04A9" w:rsidRDefault="007A04A9" w:rsidP="004C2E1D">
      <w:pPr>
        <w:rPr>
          <w:highlight w:val="white"/>
        </w:rPr>
      </w:pPr>
      <w:r>
        <w:rPr>
          <w:noProof/>
          <w:highlight w:val="white"/>
          <w:lang w:val="en-US"/>
        </w:rPr>
        <w:drawing>
          <wp:inline distT="0" distB="0" distL="0" distR="0" wp14:anchorId="652AC5FE" wp14:editId="728CAEBE">
            <wp:extent cx="5943600" cy="3636010"/>
            <wp:effectExtent l="0" t="0" r="0" b="2540"/>
            <wp:docPr id="12" name="Picture 12" descr="C:\Users\Richpat\AppData\Local\Microsoft\Windows\INetCache\Content.MSO\516FC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516FCD5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2E1CA964" w14:textId="77777777" w:rsidR="006866B4" w:rsidRDefault="006866B4" w:rsidP="006866B4">
      <w:pPr>
        <w:rPr>
          <w:highlight w:val="white"/>
        </w:rPr>
      </w:pPr>
      <w:r>
        <w:rPr>
          <w:highlight w:val="white"/>
        </w:rPr>
        <w:t>As a result of this, a first differencing was done to try and remove the seasonality from the data (to normalize it). Even though this was done, the chart still shows some spikes year over year which represent the differences.</w:t>
      </w:r>
    </w:p>
    <w:p w14:paraId="3D9A31C0" w14:textId="09A30FB2" w:rsidR="007A04A9" w:rsidRDefault="007A04A9" w:rsidP="004C2E1D">
      <w:pPr>
        <w:rPr>
          <w:highlight w:val="white"/>
        </w:rPr>
      </w:pPr>
    </w:p>
    <w:p w14:paraId="28E44BEE" w14:textId="63F1B61F" w:rsidR="007A04A9" w:rsidRDefault="007A04A9" w:rsidP="004C2E1D">
      <w:pPr>
        <w:rPr>
          <w:highlight w:val="white"/>
        </w:rPr>
      </w:pPr>
      <w:r>
        <w:rPr>
          <w:noProof/>
          <w:highlight w:val="white"/>
          <w:lang w:val="en-US"/>
        </w:rPr>
        <w:lastRenderedPageBreak/>
        <w:drawing>
          <wp:inline distT="0" distB="0" distL="0" distR="0" wp14:anchorId="2C63B75A" wp14:editId="781BF778">
            <wp:extent cx="5943600" cy="3605530"/>
            <wp:effectExtent l="0" t="0" r="0" b="0"/>
            <wp:docPr id="13" name="Picture 13" descr="C:\Users\Richpat\AppData\Local\Microsoft\Windows\INetCache\Content.MSO\4FD9C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pat\AppData\Local\Microsoft\Windows\INetCache\Content.MSO\4FD9C5D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AB99AF" w14:textId="77777777" w:rsidR="006866B4" w:rsidRDefault="006866B4" w:rsidP="006866B4">
      <w:pPr>
        <w:rPr>
          <w:highlight w:val="white"/>
        </w:rPr>
      </w:pPr>
      <w:r>
        <w:rPr>
          <w:highlight w:val="white"/>
        </w:rPr>
        <w:t xml:space="preserve">The normalized time series is then used to create the autocorrelation plot as well as the partial auto correlation plots, from where we can determine how to make a model using the Box-Jenkins </w:t>
      </w:r>
    </w:p>
    <w:p w14:paraId="08C98C4B" w14:textId="6246ED81" w:rsidR="007A04A9" w:rsidRDefault="007A04A9" w:rsidP="004C2E1D">
      <w:pPr>
        <w:rPr>
          <w:highlight w:val="white"/>
        </w:rPr>
      </w:pPr>
      <w:r>
        <w:rPr>
          <w:noProof/>
          <w:highlight w:val="white"/>
          <w:lang w:val="en-US"/>
        </w:rPr>
        <w:drawing>
          <wp:inline distT="0" distB="0" distL="0" distR="0" wp14:anchorId="256D02AB" wp14:editId="7B901A1E">
            <wp:extent cx="5943600" cy="3535045"/>
            <wp:effectExtent l="0" t="0" r="0" b="8255"/>
            <wp:docPr id="14" name="Picture 14" descr="C:\Users\Richpat\AppData\Local\Microsoft\Windows\INetCache\Content.MSO\C06EF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C06EFE4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6D4D4E62" w14:textId="34EE79F7" w:rsidR="007A04A9" w:rsidRDefault="007A04A9" w:rsidP="004C2E1D">
      <w:pPr>
        <w:rPr>
          <w:highlight w:val="white"/>
        </w:rPr>
      </w:pPr>
      <w:r>
        <w:rPr>
          <w:noProof/>
          <w:highlight w:val="white"/>
          <w:lang w:val="en-US"/>
        </w:rPr>
        <w:lastRenderedPageBreak/>
        <w:drawing>
          <wp:inline distT="0" distB="0" distL="0" distR="0" wp14:anchorId="33223C60" wp14:editId="7791F199">
            <wp:extent cx="5943600" cy="3551555"/>
            <wp:effectExtent l="0" t="0" r="0" b="0"/>
            <wp:docPr id="15" name="Picture 15" descr="C:\Users\Richpat\AppData\Local\Microsoft\Windows\INetCache\Content.MSO\A70BA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A70BAC3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3BC9BB31" w14:textId="5B0B7AC4" w:rsidR="007A04A9" w:rsidRDefault="007A04A9" w:rsidP="004C2E1D">
      <w:pPr>
        <w:rPr>
          <w:highlight w:val="white"/>
        </w:rPr>
      </w:pPr>
    </w:p>
    <w:p w14:paraId="3278452E" w14:textId="3E17729B" w:rsidR="00DF547E" w:rsidRDefault="00DF547E" w:rsidP="004C2E1D">
      <w:pPr>
        <w:rPr>
          <w:highlight w:val="white"/>
        </w:rPr>
      </w:pPr>
      <w:r>
        <w:rPr>
          <w:highlight w:val="white"/>
        </w:rPr>
        <w:t xml:space="preserve">The original time series data was used as the input to Prophet (the forecasting model). The trend chart below shows an increasing trend over time, the yearly chart shows that seasonality is at play in August and November. </w:t>
      </w:r>
    </w:p>
    <w:p w14:paraId="0A98BD70" w14:textId="24947DED" w:rsidR="007A04A9" w:rsidRDefault="007A04A9" w:rsidP="004C2E1D">
      <w:pPr>
        <w:rPr>
          <w:highlight w:val="white"/>
        </w:rPr>
      </w:pPr>
      <w:r>
        <w:rPr>
          <w:noProof/>
          <w:highlight w:val="white"/>
          <w:lang w:val="en-US"/>
        </w:rPr>
        <w:lastRenderedPageBreak/>
        <w:drawing>
          <wp:inline distT="0" distB="0" distL="0" distR="0" wp14:anchorId="0C11A604" wp14:editId="076867EA">
            <wp:extent cx="5943600" cy="3937635"/>
            <wp:effectExtent l="0" t="0" r="0" b="5715"/>
            <wp:docPr id="16" name="Picture 16"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6FAFA9DD" w14:textId="4114690A" w:rsidR="00DF547E" w:rsidRDefault="00DF547E" w:rsidP="004C2E1D">
      <w:pPr>
        <w:rPr>
          <w:highlight w:val="white"/>
        </w:rPr>
      </w:pPr>
    </w:p>
    <w:p w14:paraId="470E71E2" w14:textId="378F5B60" w:rsidR="00DF547E" w:rsidRDefault="00DF547E" w:rsidP="004C2E1D">
      <w:pPr>
        <w:rPr>
          <w:highlight w:val="white"/>
        </w:rPr>
      </w:pPr>
      <w:r>
        <w:rPr>
          <w:highlight w:val="white"/>
        </w:rPr>
        <w:t>Lastly, to verify the output of the prophet model, the R-squared, MSE and MAE were run to confirm the accuracy of the output.</w:t>
      </w:r>
    </w:p>
    <w:p w14:paraId="72CEE514" w14:textId="77777777" w:rsidR="00DF547E" w:rsidRDefault="00DF547E"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732F734B" w14:textId="576257CB"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R-squared 0.9927276585528302</w:t>
      </w:r>
    </w:p>
    <w:p w14:paraId="7E66E7D3"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4CD872ED"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MSE 60059.42880893668</w:t>
      </w:r>
    </w:p>
    <w:p w14:paraId="26BDCFE2"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5ADCC62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MAE 205.3873928157873</w:t>
      </w:r>
    </w:p>
    <w:p w14:paraId="4399183A" w14:textId="77777777" w:rsidR="007A04A9" w:rsidRDefault="007A04A9" w:rsidP="004C2E1D">
      <w:pPr>
        <w:rPr>
          <w:highlight w:val="white"/>
        </w:rPr>
      </w:pPr>
    </w:p>
    <w:p w14:paraId="3C55C691" w14:textId="237A2590" w:rsidR="007A04A9" w:rsidRDefault="00DF547E" w:rsidP="004C2E1D">
      <w:pPr>
        <w:rPr>
          <w:highlight w:val="white"/>
        </w:rPr>
      </w:pPr>
      <w:r>
        <w:rPr>
          <w:highlight w:val="white"/>
        </w:rPr>
        <w:t>The number given above show</w:t>
      </w:r>
      <w:r w:rsidR="00F27DBE">
        <w:rPr>
          <w:highlight w:val="white"/>
        </w:rPr>
        <w:t>s</w:t>
      </w:r>
      <w:r>
        <w:rPr>
          <w:highlight w:val="white"/>
        </w:rPr>
        <w:t xml:space="preserve"> that we can rely on the output of the forecasting model</w:t>
      </w:r>
    </w:p>
    <w:p w14:paraId="483D0A7E" w14:textId="77777777" w:rsidR="007A04A9" w:rsidRDefault="007A04A9" w:rsidP="004C2E1D">
      <w:pPr>
        <w:rPr>
          <w:highlight w:val="white"/>
        </w:rPr>
      </w:pPr>
    </w:p>
    <w:p w14:paraId="15DC446B" w14:textId="77777777" w:rsidR="00866BFD" w:rsidRDefault="00866BFD" w:rsidP="004C2E1D">
      <w:pPr>
        <w:rPr>
          <w:noProof/>
          <w:highlight w:val="white"/>
        </w:rPr>
      </w:pPr>
      <w:r>
        <w:rPr>
          <w:noProof/>
          <w:highlight w:val="white"/>
        </w:rPr>
        <w:t>To complete this exercise, a forecasting model was run for each of the rating level (1-star thru 5-star) as shown in the following spaghetti chart. This is the next level of detail from the first chart shown in this model.</w:t>
      </w:r>
    </w:p>
    <w:p w14:paraId="3CCE810C" w14:textId="77777777" w:rsidR="00866BFD" w:rsidRDefault="00866BFD" w:rsidP="004C2E1D">
      <w:pPr>
        <w:rPr>
          <w:noProof/>
          <w:highlight w:val="white"/>
        </w:rPr>
      </w:pPr>
    </w:p>
    <w:p w14:paraId="088572AA" w14:textId="116B3907" w:rsidR="00460370" w:rsidRDefault="00866BFD" w:rsidP="004C2E1D">
      <w:pPr>
        <w:rPr>
          <w:highlight w:val="white"/>
        </w:rPr>
      </w:pPr>
      <w:r>
        <w:rPr>
          <w:noProof/>
          <w:highlight w:val="white"/>
        </w:rPr>
        <w:t xml:space="preserve">What is interesting to note is that 2013 appears to be a pivotal year. Up to that point, the trend of 1-star thru 5-star appears to be the same. From 2013 onwards, the 5-star ratings increased dramatically; and the 1-star ratings followed an increasing trend. As a separate exercise, it would be interesting to understand what the changes are in </w:t>
      </w:r>
      <w:r w:rsidR="004D3D56">
        <w:rPr>
          <w:noProof/>
          <w:highlight w:val="white"/>
        </w:rPr>
        <w:t>what people thought about giving star ratings from 2013 onward.</w:t>
      </w:r>
      <w:r>
        <w:rPr>
          <w:noProof/>
          <w:highlight w:val="white"/>
        </w:rPr>
        <w:t xml:space="preserve"> </w:t>
      </w:r>
    </w:p>
    <w:p w14:paraId="6AB46649" w14:textId="10E88C2B" w:rsidR="00460370" w:rsidRPr="00FF4D79" w:rsidRDefault="00460370" w:rsidP="004C2E1D">
      <w:pPr>
        <w:rPr>
          <w:highlight w:val="white"/>
        </w:rPr>
      </w:pPr>
      <w:r w:rsidRPr="00460370">
        <w:rPr>
          <w:noProof/>
          <w:highlight w:val="white"/>
          <w:lang w:val="en-US"/>
        </w:rPr>
        <w:lastRenderedPageBreak/>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1175B59-2032-4891-B5B3-FBCBEE2AA25C}"/>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4054AAD6" w14:textId="545B3A75" w:rsidR="006A5B7A" w:rsidRDefault="00F85C85" w:rsidP="00C44582">
      <w:pPr>
        <w:pStyle w:val="Heading2"/>
        <w:rPr>
          <w:lang w:eastAsia="zh-CN"/>
        </w:rPr>
      </w:pPr>
      <w:r>
        <w:rPr>
          <w:highlight w:val="white"/>
        </w:rPr>
        <w:lastRenderedPageBreak/>
        <w:t xml:space="preserve">Model 2: </w:t>
      </w:r>
      <w:r w:rsidR="00C44582">
        <w:rPr>
          <w:highlight w:val="white"/>
        </w:rPr>
        <w:t>Text Mining to Determine Review Sentiment</w:t>
      </w:r>
    </w:p>
    <w:p w14:paraId="2789D7DA" w14:textId="679ACC8F" w:rsidR="00A37434" w:rsidRDefault="00A37434" w:rsidP="00A37434">
      <w:r>
        <w:t>Sentiment analysis is a type of text research that involved the use of statistics, natural language processing and machine learning to identify and extract subjective information from text,</w:t>
      </w:r>
      <w:r w:rsidRPr="0014120C">
        <w:rPr>
          <w:color w:val="000000"/>
          <w:sz w:val="27"/>
          <w:szCs w:val="27"/>
          <w:shd w:val="clear" w:color="auto" w:fill="FFFFFF"/>
        </w:rPr>
        <w:t xml:space="preserve"> </w:t>
      </w:r>
      <w:r w:rsidRPr="0014120C">
        <w:t>for instance, a reviewer’s feelings, thoughts, judgments, or assessments about a topic</w:t>
      </w:r>
      <w:r>
        <w:t>.</w:t>
      </w:r>
    </w:p>
    <w:p w14:paraId="27D084D4" w14:textId="77777777" w:rsidR="00A37434" w:rsidRDefault="00A37434" w:rsidP="00A37434"/>
    <w:p w14:paraId="11398DB5" w14:textId="47396B64" w:rsidR="00C44582" w:rsidRDefault="00A37434" w:rsidP="00C44582">
      <w:pPr>
        <w:rPr>
          <w:highlight w:val="white"/>
        </w:rPr>
      </w:pPr>
      <w:r>
        <w:rPr>
          <w:highlight w:val="white"/>
        </w:rPr>
        <w:t xml:space="preserve">Our </w:t>
      </w:r>
      <w:r w:rsidR="00C44582">
        <w:rPr>
          <w:highlight w:val="white"/>
        </w:rPr>
        <w:t xml:space="preserve">Review Sentiment Analysis </w:t>
      </w:r>
      <w:r>
        <w:rPr>
          <w:highlight w:val="white"/>
        </w:rPr>
        <w:t xml:space="preserve">followed </w:t>
      </w:r>
      <w:r w:rsidR="00FF4DAA">
        <w:rPr>
          <w:highlight w:val="white"/>
        </w:rPr>
        <w:t>a train and test approach, as follows:</w:t>
      </w:r>
    </w:p>
    <w:p w14:paraId="00D9A43D" w14:textId="403E908E" w:rsidR="00FF4DAA" w:rsidRDefault="00FF4DAA" w:rsidP="00FF4DAA">
      <w:pPr>
        <w:pStyle w:val="ListParagraph"/>
        <w:numPr>
          <w:ilvl w:val="0"/>
          <w:numId w:val="35"/>
        </w:numPr>
        <w:rPr>
          <w:highlight w:val="white"/>
        </w:rPr>
      </w:pPr>
      <w:r>
        <w:rPr>
          <w:highlight w:val="white"/>
        </w:rPr>
        <w:t xml:space="preserve">Using 70% of the Review Model data, </w:t>
      </w:r>
      <w:r w:rsidR="00F207D1">
        <w:rPr>
          <w:highlight w:val="white"/>
        </w:rPr>
        <w:t xml:space="preserve">together with the Sentiment label, </w:t>
      </w:r>
      <w:r>
        <w:rPr>
          <w:highlight w:val="white"/>
        </w:rPr>
        <w:t>we trained our model for Sentiment Analysis.</w:t>
      </w:r>
    </w:p>
    <w:p w14:paraId="17EFC8DE" w14:textId="4B9B8CE1" w:rsidR="00FF4DAA" w:rsidRDefault="00FF4DAA" w:rsidP="00FF4DAA">
      <w:pPr>
        <w:pStyle w:val="ListParagraph"/>
        <w:numPr>
          <w:ilvl w:val="1"/>
          <w:numId w:val="35"/>
        </w:numPr>
        <w:rPr>
          <w:highlight w:val="white"/>
        </w:rPr>
      </w:pPr>
      <w:r>
        <w:rPr>
          <w:highlight w:val="white"/>
        </w:rPr>
        <w:t>We trained using SVM as well as Random Forest</w:t>
      </w:r>
    </w:p>
    <w:p w14:paraId="297861E4" w14:textId="0E75A02A" w:rsidR="00FF4DAA" w:rsidRDefault="00FF4DAA" w:rsidP="00FF4DAA">
      <w:pPr>
        <w:pStyle w:val="ListParagraph"/>
        <w:numPr>
          <w:ilvl w:val="1"/>
          <w:numId w:val="35"/>
        </w:numPr>
        <w:rPr>
          <w:highlight w:val="white"/>
        </w:rPr>
      </w:pPr>
      <w:r>
        <w:rPr>
          <w:highlight w:val="white"/>
        </w:rPr>
        <w:t>We picked the more accurate training model for classification</w:t>
      </w:r>
    </w:p>
    <w:p w14:paraId="00B43779" w14:textId="4D2BED2C" w:rsidR="00FF4DAA" w:rsidRDefault="00FF4DAA" w:rsidP="00FF4DAA">
      <w:pPr>
        <w:pStyle w:val="ListParagraph"/>
        <w:numPr>
          <w:ilvl w:val="0"/>
          <w:numId w:val="35"/>
        </w:numPr>
        <w:rPr>
          <w:highlight w:val="white"/>
        </w:rPr>
      </w:pPr>
      <w:r>
        <w:rPr>
          <w:highlight w:val="white"/>
        </w:rPr>
        <w:t>Using the remaining 30% of the Review Model data, we verified that our trained model classified for sentiment correctly.</w:t>
      </w:r>
    </w:p>
    <w:p w14:paraId="2936880E" w14:textId="0817BAF9" w:rsidR="00FF4DAA" w:rsidRPr="00FF4DAA" w:rsidRDefault="00FF4DAA" w:rsidP="00FF4DAA">
      <w:pPr>
        <w:pStyle w:val="ListParagraph"/>
        <w:numPr>
          <w:ilvl w:val="0"/>
          <w:numId w:val="35"/>
        </w:numPr>
        <w:rPr>
          <w:highlight w:val="white"/>
        </w:rPr>
      </w:pPr>
      <w:r>
        <w:rPr>
          <w:highlight w:val="white"/>
        </w:rPr>
        <w:t>Once we verified the trained model, we classified all Yelp reviews of interest using the previously trained model.</w:t>
      </w:r>
    </w:p>
    <w:p w14:paraId="15B0268B" w14:textId="77777777" w:rsidR="00C44582" w:rsidRDefault="00C44582" w:rsidP="00C44582">
      <w:pPr>
        <w:rPr>
          <w:highlight w:val="white"/>
        </w:rPr>
      </w:pPr>
    </w:p>
    <w:p w14:paraId="349CFC50" w14:textId="619E9ED6" w:rsidR="000D380A" w:rsidRPr="006A5B7A" w:rsidRDefault="000D380A" w:rsidP="006A5B7A">
      <w:r>
        <w:t xml:space="preserve">Below is the distribution of yelp review sentiment </w:t>
      </w:r>
      <w:r w:rsidR="002D2C24">
        <w:t xml:space="preserve">(positive or negative) </w:t>
      </w:r>
      <w:r>
        <w:t xml:space="preserve">based on </w:t>
      </w:r>
      <w:r w:rsidR="002D2C24">
        <w:t xml:space="preserve">the reviews corresponding </w:t>
      </w:r>
      <w:r>
        <w:t>star rating.</w:t>
      </w:r>
    </w:p>
    <w:p w14:paraId="05E07D4A" w14:textId="77777777" w:rsidR="00FE4A4E" w:rsidRPr="00FE4A4E" w:rsidRDefault="00FE4A4E" w:rsidP="00FE4A4E">
      <w:pPr>
        <w:rPr>
          <w:highlight w:val="white"/>
        </w:rPr>
      </w:pPr>
    </w:p>
    <w:p w14:paraId="3A510031" w14:textId="07F84B24" w:rsidR="00A37434" w:rsidRPr="00A37434" w:rsidRDefault="00460370">
      <w:pPr>
        <w:rPr>
          <w:highlight w:val="white"/>
        </w:rPr>
      </w:pPr>
      <w:r w:rsidRPr="00460370">
        <w:rPr>
          <w:noProof/>
          <w:highlight w:val="white"/>
          <w:lang w:val="en-US"/>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01199E-5065-4F30-8AA1-23EB6A9D7A59}"/>
                        </a:ext>
                      </a:extLst>
                    </pic:cNvPr>
                    <pic:cNvPicPr>
                      <a:picLocks noChangeAspect="1"/>
                    </pic:cNvPicPr>
                  </pic:nvPicPr>
                  <pic:blipFill>
                    <a:blip r:embed="rId55"/>
                    <a:stretch>
                      <a:fillRect/>
                    </a:stretch>
                  </pic:blipFill>
                  <pic:spPr>
                    <a:xfrm>
                      <a:off x="0" y="0"/>
                      <a:ext cx="5943600" cy="3851275"/>
                    </a:xfrm>
                    <a:prstGeom prst="rect">
                      <a:avLst/>
                    </a:prstGeom>
                  </pic:spPr>
                </pic:pic>
              </a:graphicData>
            </a:graphic>
          </wp:inline>
        </w:drawing>
      </w:r>
    </w:p>
    <w:p w14:paraId="5391C0B1" w14:textId="2B4CBF3B" w:rsidR="00C44582" w:rsidRDefault="00C44582" w:rsidP="00C44582">
      <w:pPr>
        <w:pStyle w:val="Heading2"/>
        <w:rPr>
          <w:lang w:eastAsia="zh-CN"/>
        </w:rPr>
      </w:pPr>
      <w:r>
        <w:rPr>
          <w:highlight w:val="white"/>
        </w:rPr>
        <w:lastRenderedPageBreak/>
        <w:t xml:space="preserve">Model 3: Text Mining to Determine </w:t>
      </w:r>
      <w:r>
        <w:t>Review Authenticity</w:t>
      </w:r>
    </w:p>
    <w:p w14:paraId="22CEF941" w14:textId="7FFD6FFE" w:rsidR="00C44582" w:rsidRDefault="00C44582" w:rsidP="00C44582">
      <w:pPr>
        <w:rPr>
          <w:highlight w:val="white"/>
        </w:rPr>
      </w:pPr>
      <w:r>
        <w:rPr>
          <w:highlight w:val="white"/>
        </w:rPr>
        <w:t>Authenticity analysis is the evaluation of a set of text, to determine whether</w:t>
      </w:r>
      <w:r w:rsidR="002D2C24">
        <w:rPr>
          <w:highlight w:val="white"/>
        </w:rPr>
        <w:t xml:space="preserve"> the text is truthful or </w:t>
      </w:r>
      <w:r>
        <w:rPr>
          <w:highlight w:val="white"/>
        </w:rPr>
        <w:t>whether it is a lie</w:t>
      </w:r>
      <w:r w:rsidR="00FF4DAA">
        <w:rPr>
          <w:highlight w:val="white"/>
        </w:rPr>
        <w:t>.</w:t>
      </w:r>
    </w:p>
    <w:p w14:paraId="0FD51F73" w14:textId="7E243360" w:rsidR="00FF4DAA" w:rsidRDefault="00FF4DAA" w:rsidP="00C44582">
      <w:pPr>
        <w:rPr>
          <w:highlight w:val="white"/>
        </w:rPr>
      </w:pPr>
    </w:p>
    <w:p w14:paraId="0ACDDA6F" w14:textId="01EA8E8C" w:rsidR="00FF4DAA" w:rsidRDefault="00FF4DAA" w:rsidP="00FF4DAA">
      <w:pPr>
        <w:rPr>
          <w:highlight w:val="white"/>
        </w:rPr>
      </w:pPr>
      <w:r>
        <w:rPr>
          <w:highlight w:val="white"/>
        </w:rPr>
        <w:t>Our Review Authenticity Analysis followed a train and test approach, as follows:</w:t>
      </w:r>
    </w:p>
    <w:p w14:paraId="1641803C" w14:textId="4DCFEC7C" w:rsidR="00FF4DAA" w:rsidRDefault="00FF4DAA" w:rsidP="00FF4DAA">
      <w:pPr>
        <w:pStyle w:val="ListParagraph"/>
        <w:numPr>
          <w:ilvl w:val="0"/>
          <w:numId w:val="36"/>
        </w:numPr>
        <w:rPr>
          <w:highlight w:val="white"/>
        </w:rPr>
      </w:pPr>
      <w:r>
        <w:rPr>
          <w:highlight w:val="white"/>
        </w:rPr>
        <w:t>Using 70% of the Review Model data</w:t>
      </w:r>
      <w:r w:rsidR="00F207D1">
        <w:rPr>
          <w:highlight w:val="white"/>
        </w:rPr>
        <w:t>, together with the Authenticity label</w:t>
      </w:r>
      <w:r>
        <w:rPr>
          <w:highlight w:val="white"/>
        </w:rPr>
        <w:t>, we trained our model for Authenticity Analysis.</w:t>
      </w:r>
    </w:p>
    <w:p w14:paraId="69E14234" w14:textId="77777777" w:rsidR="00FF4DAA" w:rsidRDefault="00FF4DAA" w:rsidP="00FF4DAA">
      <w:pPr>
        <w:pStyle w:val="ListParagraph"/>
        <w:numPr>
          <w:ilvl w:val="1"/>
          <w:numId w:val="36"/>
        </w:numPr>
        <w:rPr>
          <w:highlight w:val="white"/>
        </w:rPr>
      </w:pPr>
      <w:r>
        <w:rPr>
          <w:highlight w:val="white"/>
        </w:rPr>
        <w:t>We trained using SVM as well as Random Forest</w:t>
      </w:r>
    </w:p>
    <w:p w14:paraId="01B5BEE1" w14:textId="77777777" w:rsidR="00FF4DAA" w:rsidRDefault="00FF4DAA" w:rsidP="00FF4DAA">
      <w:pPr>
        <w:pStyle w:val="ListParagraph"/>
        <w:numPr>
          <w:ilvl w:val="1"/>
          <w:numId w:val="36"/>
        </w:numPr>
        <w:rPr>
          <w:highlight w:val="white"/>
        </w:rPr>
      </w:pPr>
      <w:r>
        <w:rPr>
          <w:highlight w:val="white"/>
        </w:rPr>
        <w:t>We picked the more accurate training model for classification</w:t>
      </w:r>
    </w:p>
    <w:p w14:paraId="34686620" w14:textId="6352822C" w:rsidR="00FF4DAA" w:rsidRDefault="00FF4DAA" w:rsidP="00FF4DAA">
      <w:pPr>
        <w:pStyle w:val="ListParagraph"/>
        <w:numPr>
          <w:ilvl w:val="0"/>
          <w:numId w:val="36"/>
        </w:numPr>
        <w:rPr>
          <w:highlight w:val="white"/>
        </w:rPr>
      </w:pPr>
      <w:r>
        <w:rPr>
          <w:highlight w:val="white"/>
        </w:rPr>
        <w:t>Using the remaining 30% of the Review Model data, we verified that our trained model classified for authenticity correctly.</w:t>
      </w:r>
    </w:p>
    <w:p w14:paraId="2422AFCC" w14:textId="4EF4C28C" w:rsidR="00FF4DAA" w:rsidRPr="00FF4DAA" w:rsidRDefault="00FF4DAA" w:rsidP="00FF4DAA">
      <w:pPr>
        <w:pStyle w:val="ListParagraph"/>
        <w:numPr>
          <w:ilvl w:val="0"/>
          <w:numId w:val="36"/>
        </w:numPr>
        <w:rPr>
          <w:highlight w:val="white"/>
        </w:rPr>
      </w:pPr>
      <w:r>
        <w:rPr>
          <w:highlight w:val="white"/>
        </w:rPr>
        <w:t>Once we verified the trained model, we classified all Yelp reviews of interest for authenticity using the previously trained model.</w:t>
      </w:r>
    </w:p>
    <w:p w14:paraId="401FCBED" w14:textId="77777777" w:rsidR="002D2C24" w:rsidRDefault="002D2C24" w:rsidP="002D2C24">
      <w:pPr>
        <w:rPr>
          <w:highlight w:val="white"/>
        </w:rPr>
      </w:pPr>
    </w:p>
    <w:p w14:paraId="1EDF17B2" w14:textId="0836716E" w:rsidR="002D2C24" w:rsidRPr="006A5B7A" w:rsidRDefault="002D2C24" w:rsidP="002D2C24">
      <w:r>
        <w:t>Below is the distribution of yelp review authenticity (true or false) based on the reviews corresponding star rating.</w:t>
      </w:r>
    </w:p>
    <w:p w14:paraId="0896AD65" w14:textId="77777777" w:rsidR="006D2F06" w:rsidRDefault="00460370">
      <w:pPr>
        <w:rPr>
          <w:highlight w:val="white"/>
        </w:rPr>
      </w:pPr>
      <w:r w:rsidRPr="00460370">
        <w:rPr>
          <w:noProof/>
          <w:highlight w:val="white"/>
          <w:lang w:val="en-US"/>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8C4A5E-A47F-46CC-9C76-76702ADCBFFA}"/>
                        </a:ext>
                      </a:extLst>
                    </pic:cNvPr>
                    <pic:cNvPicPr>
                      <a:picLocks noChangeAspect="1"/>
                    </pic:cNvPicPr>
                  </pic:nvPicPr>
                  <pic:blipFill>
                    <a:blip r:embed="rId56"/>
                    <a:stretch>
                      <a:fillRect/>
                    </a:stretch>
                  </pic:blipFill>
                  <pic:spPr>
                    <a:xfrm>
                      <a:off x="0" y="0"/>
                      <a:ext cx="5943600" cy="3732530"/>
                    </a:xfrm>
                    <a:prstGeom prst="rect">
                      <a:avLst/>
                    </a:prstGeom>
                  </pic:spPr>
                </pic:pic>
              </a:graphicData>
            </a:graphic>
          </wp:inline>
        </w:drawing>
      </w:r>
    </w:p>
    <w:p w14:paraId="6329B2E7" w14:textId="77777777" w:rsidR="006D2F06" w:rsidRDefault="006D2F06">
      <w:pPr>
        <w:rPr>
          <w:highlight w:val="white"/>
        </w:rPr>
      </w:pPr>
    </w:p>
    <w:p w14:paraId="51C13FE1" w14:textId="77777777" w:rsidR="006D2F06" w:rsidRDefault="006D2F06">
      <w:pPr>
        <w:rPr>
          <w:highlight w:val="white"/>
        </w:rPr>
      </w:pPr>
    </w:p>
    <w:p w14:paraId="7DBC6D28" w14:textId="77777777" w:rsidR="006D2F06" w:rsidRDefault="006D2F06">
      <w:pPr>
        <w:rPr>
          <w:highlight w:val="white"/>
        </w:rPr>
      </w:pPr>
    </w:p>
    <w:p w14:paraId="40B4903E" w14:textId="77777777" w:rsidR="006D2F06" w:rsidRDefault="006D2F06">
      <w:pPr>
        <w:rPr>
          <w:highlight w:val="white"/>
        </w:rPr>
      </w:pPr>
    </w:p>
    <w:p w14:paraId="6A0E65F9" w14:textId="77777777" w:rsidR="006D2F06" w:rsidRDefault="006D2F06">
      <w:pPr>
        <w:rPr>
          <w:highlight w:val="white"/>
        </w:rPr>
      </w:pPr>
    </w:p>
    <w:p w14:paraId="0A09FB88" w14:textId="77777777" w:rsidR="006D2F06" w:rsidRDefault="006D2F06">
      <w:pPr>
        <w:rPr>
          <w:highlight w:val="white"/>
        </w:rPr>
      </w:pPr>
      <w:r>
        <w:rPr>
          <w:highlight w:val="white"/>
        </w:rPr>
        <w:lastRenderedPageBreak/>
        <w:t xml:space="preserve">Below is the Word cloud for </w:t>
      </w:r>
      <w:r w:rsidRPr="006D2F06">
        <w:rPr>
          <w:highlight w:val="white"/>
        </w:rPr>
        <w:t>positive review with 5 stars</w:t>
      </w:r>
    </w:p>
    <w:p w14:paraId="456AFE4A" w14:textId="7EC9027B" w:rsidR="006D2F06" w:rsidRDefault="006D2F06">
      <w:pPr>
        <w:rPr>
          <w:highlight w:val="white"/>
        </w:rPr>
      </w:pPr>
      <w:r>
        <w:rPr>
          <w:noProof/>
          <w:lang w:val="en-US"/>
        </w:rPr>
        <w:drawing>
          <wp:inline distT="0" distB="0" distL="0" distR="0" wp14:anchorId="123AAA1B" wp14:editId="6F9C8866">
            <wp:extent cx="5334000" cy="2657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2657475"/>
                    </a:xfrm>
                    <a:prstGeom prst="rect">
                      <a:avLst/>
                    </a:prstGeom>
                  </pic:spPr>
                </pic:pic>
              </a:graphicData>
            </a:graphic>
          </wp:inline>
        </w:drawing>
      </w:r>
    </w:p>
    <w:p w14:paraId="0F9BFC34" w14:textId="2581D7AA" w:rsidR="006D2F06" w:rsidRDefault="006D2F06">
      <w:pPr>
        <w:rPr>
          <w:highlight w:val="white"/>
        </w:rPr>
      </w:pPr>
      <w:r>
        <w:rPr>
          <w:highlight w:val="white"/>
        </w:rPr>
        <w:t xml:space="preserve">Where ‘Great’, ‘service’, ‘recommend’, ‘Will’, ‘definitely’ </w:t>
      </w:r>
      <w:proofErr w:type="spellStart"/>
      <w:r>
        <w:rPr>
          <w:highlight w:val="white"/>
        </w:rPr>
        <w:t>e.t.c</w:t>
      </w:r>
      <w:proofErr w:type="spellEnd"/>
      <w:r>
        <w:rPr>
          <w:highlight w:val="white"/>
        </w:rPr>
        <w:t xml:space="preserve">. are </w:t>
      </w:r>
      <w:bookmarkStart w:id="7" w:name="_GoBack"/>
      <w:bookmarkEnd w:id="7"/>
      <w:r>
        <w:rPr>
          <w:highlight w:val="white"/>
        </w:rPr>
        <w:t>significant word.</w:t>
      </w:r>
    </w:p>
    <w:p w14:paraId="007132C8" w14:textId="77777777" w:rsidR="006D2F06" w:rsidRDefault="006D2F06">
      <w:pPr>
        <w:rPr>
          <w:highlight w:val="white"/>
        </w:rPr>
      </w:pPr>
    </w:p>
    <w:p w14:paraId="49FE9E15" w14:textId="78801350" w:rsidR="006D2F06" w:rsidRDefault="006D2F06">
      <w:r>
        <w:rPr>
          <w:highlight w:val="white"/>
        </w:rPr>
        <w:t xml:space="preserve">Below is the </w:t>
      </w:r>
      <w:r>
        <w:t>W</w:t>
      </w:r>
      <w:r w:rsidRPr="006D2F06">
        <w:t>ord</w:t>
      </w:r>
      <w:r>
        <w:t xml:space="preserve"> </w:t>
      </w:r>
      <w:r w:rsidRPr="006D2F06">
        <w:t>clo</w:t>
      </w:r>
      <w:r>
        <w:t>u</w:t>
      </w:r>
      <w:r w:rsidRPr="006D2F06">
        <w:t>d of the negative review with 5 stars</w:t>
      </w:r>
    </w:p>
    <w:p w14:paraId="7FB67D60" w14:textId="3BE5451B" w:rsidR="006D2F06" w:rsidRDefault="006D2F06">
      <w:pPr>
        <w:rPr>
          <w:highlight w:val="white"/>
        </w:rPr>
      </w:pPr>
      <w:r>
        <w:rPr>
          <w:noProof/>
          <w:lang w:val="en-US"/>
        </w:rPr>
        <w:drawing>
          <wp:inline distT="0" distB="0" distL="0" distR="0" wp14:anchorId="6598FF90" wp14:editId="39912096">
            <wp:extent cx="531495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4950" cy="2667000"/>
                    </a:xfrm>
                    <a:prstGeom prst="rect">
                      <a:avLst/>
                    </a:prstGeom>
                  </pic:spPr>
                </pic:pic>
              </a:graphicData>
            </a:graphic>
          </wp:inline>
        </w:drawing>
      </w:r>
    </w:p>
    <w:p w14:paraId="21511C52" w14:textId="68F1F646" w:rsidR="006D2F06" w:rsidRPr="006D2F06" w:rsidRDefault="006D2F06">
      <w:pPr>
        <w:rPr>
          <w:highlight w:val="white"/>
        </w:rPr>
      </w:pPr>
      <w:r>
        <w:rPr>
          <w:highlight w:val="white"/>
        </w:rPr>
        <w:t xml:space="preserve">Where </w:t>
      </w:r>
      <w:r>
        <w:rPr>
          <w:highlight w:val="white"/>
        </w:rPr>
        <w:t>‘</w:t>
      </w:r>
      <w:r>
        <w:rPr>
          <w:highlight w:val="white"/>
        </w:rPr>
        <w:t>One</w:t>
      </w:r>
      <w:r>
        <w:rPr>
          <w:highlight w:val="white"/>
        </w:rPr>
        <w:t>, ‘</w:t>
      </w:r>
      <w:r>
        <w:rPr>
          <w:highlight w:val="white"/>
        </w:rPr>
        <w:t>even</w:t>
      </w:r>
      <w:r>
        <w:rPr>
          <w:highlight w:val="white"/>
        </w:rPr>
        <w:t>, ‘recommend’, ‘Will’, ‘definitely’</w:t>
      </w:r>
      <w:r>
        <w:rPr>
          <w:highlight w:val="white"/>
        </w:rPr>
        <w:t>, ‘well’</w:t>
      </w:r>
      <w:r>
        <w:rPr>
          <w:highlight w:val="white"/>
        </w:rPr>
        <w:t xml:space="preserve"> </w:t>
      </w:r>
      <w:proofErr w:type="spellStart"/>
      <w:r>
        <w:rPr>
          <w:highlight w:val="white"/>
        </w:rPr>
        <w:t>e.t.c</w:t>
      </w:r>
      <w:proofErr w:type="spellEnd"/>
      <w:r>
        <w:rPr>
          <w:highlight w:val="white"/>
        </w:rPr>
        <w:t>. are significant word.</w:t>
      </w:r>
    </w:p>
    <w:p w14:paraId="19C2C39F" w14:textId="77777777" w:rsidR="004C2E1D" w:rsidRDefault="00D3024B" w:rsidP="00D3024B">
      <w:pPr>
        <w:pStyle w:val="Heading2"/>
        <w:rPr>
          <w:highlight w:val="white"/>
        </w:rPr>
      </w:pPr>
      <w:r>
        <w:rPr>
          <w:highlight w:val="white"/>
        </w:rPr>
        <w:t>Model</w:t>
      </w:r>
      <w:r w:rsidR="00181EF1">
        <w:rPr>
          <w:highlight w:val="white"/>
        </w:rPr>
        <w:t>4</w:t>
      </w:r>
      <w:r>
        <w:rPr>
          <w:highlight w:val="white"/>
        </w:rPr>
        <w:t xml:space="preserve">: </w:t>
      </w:r>
      <w:r w:rsidR="004C2E1D">
        <w:rPr>
          <w:highlight w:val="white"/>
        </w:rPr>
        <w:t>Review Topic Modelling</w:t>
      </w:r>
    </w:p>
    <w:p w14:paraId="6A92132A" w14:textId="6039174A" w:rsidR="00460370" w:rsidRDefault="001D39D7" w:rsidP="00D3024B">
      <w:r>
        <w:t>Topic modeling is a type of statistical model for discovering the abstract topics that occur in a collection of documents. Latent (which means hidden or unknown) Dirichlet Allocation (LDA) is an example of topic modeling and is used to classif</w:t>
      </w:r>
      <w:r w:rsidR="007436D7">
        <w:t>y</w:t>
      </w:r>
      <w:r>
        <w:t xml:space="preserve"> text in a document to a topic which is the most popular and widely adopted in practice. Other types of topic modeling algorithms are Latent Semantic Analysis (LSA) and hierarchical Dirichlet process (HAD).</w:t>
      </w:r>
    </w:p>
    <w:p w14:paraId="093F4BBA" w14:textId="5C48C9E1" w:rsidR="007436D7" w:rsidRDefault="007436D7" w:rsidP="00D3024B"/>
    <w:p w14:paraId="00034A28" w14:textId="76F583F3" w:rsidR="00460370" w:rsidRDefault="007436D7" w:rsidP="00D3024B">
      <w:pPr>
        <w:rPr>
          <w:highlight w:val="white"/>
        </w:rPr>
      </w:pPr>
      <w:r>
        <w:t>Topic modelling was used to separate the reviews of interest into topics for further review. The three</w:t>
      </w:r>
      <w:r w:rsidR="001D39D7">
        <w:rPr>
          <w:highlight w:val="white"/>
        </w:rPr>
        <w:t xml:space="preserve"> major topics that </w:t>
      </w:r>
      <w:r>
        <w:rPr>
          <w:highlight w:val="white"/>
        </w:rPr>
        <w:t>were derived from user reviews are:</w:t>
      </w:r>
      <w:r w:rsidR="001D39D7">
        <w:rPr>
          <w:highlight w:val="white"/>
        </w:rPr>
        <w:t xml:space="preserve"> </w:t>
      </w:r>
    </w:p>
    <w:p w14:paraId="7C271FB0" w14:textId="21FDD609" w:rsidR="001D39D7" w:rsidRDefault="007436D7" w:rsidP="001D39D7">
      <w:pPr>
        <w:pStyle w:val="ListParagraph"/>
        <w:numPr>
          <w:ilvl w:val="0"/>
          <w:numId w:val="31"/>
        </w:numPr>
        <w:rPr>
          <w:highlight w:val="white"/>
        </w:rPr>
      </w:pPr>
      <w:r>
        <w:rPr>
          <w:highlight w:val="white"/>
        </w:rPr>
        <w:t>Reviews about</w:t>
      </w:r>
      <w:r w:rsidR="006439B2">
        <w:rPr>
          <w:highlight w:val="white"/>
        </w:rPr>
        <w:t xml:space="preserve"> the</w:t>
      </w:r>
      <w:r>
        <w:rPr>
          <w:highlight w:val="white"/>
        </w:rPr>
        <w:t xml:space="preserve"> </w:t>
      </w:r>
      <w:r w:rsidR="006439B2">
        <w:rPr>
          <w:b/>
          <w:bCs/>
          <w:highlight w:val="white"/>
        </w:rPr>
        <w:t>f</w:t>
      </w:r>
      <w:r w:rsidRPr="006439B2">
        <w:rPr>
          <w:b/>
          <w:bCs/>
          <w:highlight w:val="white"/>
        </w:rPr>
        <w:t>ood</w:t>
      </w:r>
    </w:p>
    <w:p w14:paraId="08B31B2C" w14:textId="6A040CDA" w:rsidR="001D39D7" w:rsidRDefault="007436D7" w:rsidP="001D39D7">
      <w:pPr>
        <w:pStyle w:val="ListParagraph"/>
        <w:numPr>
          <w:ilvl w:val="0"/>
          <w:numId w:val="31"/>
        </w:numPr>
        <w:rPr>
          <w:highlight w:val="white"/>
        </w:rPr>
      </w:pPr>
      <w:r>
        <w:rPr>
          <w:highlight w:val="white"/>
        </w:rPr>
        <w:t xml:space="preserve">Reviews that are about the quality of </w:t>
      </w:r>
      <w:r w:rsidRPr="006439B2">
        <w:rPr>
          <w:b/>
          <w:bCs/>
          <w:highlight w:val="white"/>
        </w:rPr>
        <w:t>service</w:t>
      </w:r>
    </w:p>
    <w:p w14:paraId="60B83433" w14:textId="6E88DFFF" w:rsidR="001D39D7" w:rsidRDefault="007436D7" w:rsidP="001D39D7">
      <w:pPr>
        <w:pStyle w:val="ListParagraph"/>
        <w:numPr>
          <w:ilvl w:val="0"/>
          <w:numId w:val="31"/>
        </w:numPr>
        <w:rPr>
          <w:highlight w:val="white"/>
        </w:rPr>
      </w:pPr>
      <w:r>
        <w:rPr>
          <w:highlight w:val="white"/>
        </w:rPr>
        <w:t>Reviews about the user</w:t>
      </w:r>
      <w:r w:rsidR="001D39D7">
        <w:rPr>
          <w:highlight w:val="white"/>
        </w:rPr>
        <w:t xml:space="preserve"> </w:t>
      </w:r>
      <w:r w:rsidR="001D39D7" w:rsidRPr="006439B2">
        <w:rPr>
          <w:b/>
          <w:bCs/>
          <w:highlight w:val="white"/>
        </w:rPr>
        <w:t>experi</w:t>
      </w:r>
      <w:r w:rsidRPr="006439B2">
        <w:rPr>
          <w:b/>
          <w:bCs/>
          <w:highlight w:val="white"/>
        </w:rPr>
        <w:t>e</w:t>
      </w:r>
      <w:r w:rsidR="001D39D7" w:rsidRPr="006439B2">
        <w:rPr>
          <w:b/>
          <w:bCs/>
          <w:highlight w:val="white"/>
        </w:rPr>
        <w:t>nce</w:t>
      </w:r>
      <w:r w:rsidR="001D39D7">
        <w:rPr>
          <w:highlight w:val="white"/>
        </w:rPr>
        <w:t>.</w:t>
      </w:r>
    </w:p>
    <w:p w14:paraId="66078FD4" w14:textId="44F554AD" w:rsidR="001D39D7" w:rsidRDefault="001D39D7" w:rsidP="001D39D7">
      <w:pPr>
        <w:rPr>
          <w:highlight w:val="white"/>
        </w:rPr>
      </w:pPr>
    </w:p>
    <w:p w14:paraId="2907567C" w14:textId="77777777" w:rsidR="007436D7" w:rsidRDefault="001D39D7" w:rsidP="001D39D7">
      <w:pPr>
        <w:rPr>
          <w:highlight w:val="white"/>
        </w:rPr>
      </w:pPr>
      <w:r>
        <w:rPr>
          <w:highlight w:val="white"/>
        </w:rPr>
        <w:t xml:space="preserve">The </w:t>
      </w:r>
      <w:r w:rsidR="007436D7">
        <w:rPr>
          <w:highlight w:val="white"/>
        </w:rPr>
        <w:t xml:space="preserve">three figures below are samples of </w:t>
      </w:r>
      <w:r>
        <w:rPr>
          <w:highlight w:val="white"/>
        </w:rPr>
        <w:t xml:space="preserve">word distribution for each </w:t>
      </w:r>
      <w:r w:rsidR="007436D7">
        <w:rPr>
          <w:highlight w:val="white"/>
        </w:rPr>
        <w:t>of the topics that were identified.</w:t>
      </w:r>
    </w:p>
    <w:p w14:paraId="472AD190" w14:textId="2280E4AD" w:rsidR="00460370" w:rsidRDefault="007436D7" w:rsidP="00D3024B">
      <w:pPr>
        <w:rPr>
          <w:highlight w:val="white"/>
        </w:rPr>
      </w:pPr>
      <w:r w:rsidRPr="00460370">
        <w:rPr>
          <w:noProof/>
          <w:highlight w:val="white"/>
          <w:lang w:val="en-US"/>
        </w:rPr>
        <w:drawing>
          <wp:anchor distT="0" distB="0" distL="114300" distR="114300" simplePos="0" relativeHeight="251663360" behindDoc="0" locked="0" layoutInCell="1" allowOverlap="1" wp14:anchorId="5D37FC86" wp14:editId="45D17885">
            <wp:simplePos x="0" y="0"/>
            <wp:positionH relativeFrom="margin">
              <wp:align>left</wp:align>
            </wp:positionH>
            <wp:positionV relativeFrom="paragraph">
              <wp:posOffset>144145</wp:posOffset>
            </wp:positionV>
            <wp:extent cx="3901440" cy="4714240"/>
            <wp:effectExtent l="0" t="0" r="3810" b="0"/>
            <wp:wrapSquare wrapText="bothSides"/>
            <wp:docPr id="9" name="Picture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1B6F5-E8DD-46B1-B1EF-6949CE10AEF2}"/>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01440" cy="4714240"/>
                    </a:xfrm>
                    <a:prstGeom prst="rect">
                      <a:avLst/>
                    </a:prstGeom>
                  </pic:spPr>
                </pic:pic>
              </a:graphicData>
            </a:graphic>
            <wp14:sizeRelH relativeFrom="margin">
              <wp14:pctWidth>0</wp14:pctWidth>
            </wp14:sizeRelH>
            <wp14:sizeRelV relativeFrom="margin">
              <wp14:pctHeight>0</wp14:pctHeight>
            </wp14:sizeRelV>
          </wp:anchor>
        </w:drawing>
      </w:r>
    </w:p>
    <w:p w14:paraId="009424AB" w14:textId="0C811696" w:rsidR="00460370" w:rsidRDefault="007436D7" w:rsidP="00D3024B">
      <w:pPr>
        <w:rPr>
          <w:highlight w:val="white"/>
        </w:rPr>
      </w:pPr>
      <w:r>
        <w:rPr>
          <w:highlight w:val="white"/>
        </w:rPr>
        <w:t xml:space="preserve">This first figure shows the </w:t>
      </w:r>
      <w:r w:rsidR="00460370">
        <w:rPr>
          <w:highlight w:val="white"/>
        </w:rPr>
        <w:t>top 30 most relevant terms for the Food topic</w:t>
      </w:r>
      <w:r>
        <w:rPr>
          <w:highlight w:val="white"/>
        </w:rPr>
        <w:t>.</w:t>
      </w:r>
    </w:p>
    <w:p w14:paraId="4F4C4179" w14:textId="3B7895A6" w:rsidR="00EA1F07" w:rsidRDefault="00EA1F07" w:rsidP="00D3024B">
      <w:pPr>
        <w:rPr>
          <w:highlight w:val="white"/>
        </w:rPr>
      </w:pPr>
    </w:p>
    <w:p w14:paraId="1C11E137" w14:textId="112A090F" w:rsidR="00EA1F07" w:rsidRDefault="00EA1F07" w:rsidP="00D3024B">
      <w:pPr>
        <w:rPr>
          <w:highlight w:val="white"/>
        </w:rPr>
      </w:pPr>
      <w:r>
        <w:rPr>
          <w:highlight w:val="white"/>
        </w:rPr>
        <w:t>As can be seen, words relating to food are prevalent in the list.</w:t>
      </w:r>
    </w:p>
    <w:p w14:paraId="7F5C0E71" w14:textId="77777777" w:rsidR="007436D7" w:rsidRDefault="007436D7" w:rsidP="00D3024B">
      <w:pPr>
        <w:rPr>
          <w:highlight w:val="white"/>
        </w:rPr>
      </w:pPr>
    </w:p>
    <w:p w14:paraId="01E67CC0" w14:textId="0D7218D8" w:rsidR="00460370" w:rsidRDefault="00460370" w:rsidP="00D3024B">
      <w:pPr>
        <w:rPr>
          <w:highlight w:val="white"/>
        </w:rPr>
      </w:pP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5DD84D94" w:rsidR="00460370" w:rsidRDefault="007436D7" w:rsidP="00460370">
      <w:pPr>
        <w:rPr>
          <w:highlight w:val="white"/>
        </w:rPr>
      </w:pPr>
      <w:r w:rsidRPr="00460370">
        <w:rPr>
          <w:noProof/>
          <w:highlight w:val="white"/>
          <w:lang w:val="en-US"/>
        </w:rPr>
        <w:lastRenderedPageBreak/>
        <w:drawing>
          <wp:anchor distT="0" distB="0" distL="114300" distR="114300" simplePos="0" relativeHeight="251664384" behindDoc="0" locked="0" layoutInCell="1" allowOverlap="1" wp14:anchorId="16F228E9" wp14:editId="62AE95AB">
            <wp:simplePos x="0" y="0"/>
            <wp:positionH relativeFrom="margin">
              <wp:align>left</wp:align>
            </wp:positionH>
            <wp:positionV relativeFrom="paragraph">
              <wp:posOffset>0</wp:posOffset>
            </wp:positionV>
            <wp:extent cx="3352800" cy="4048760"/>
            <wp:effectExtent l="0" t="0" r="0" b="8890"/>
            <wp:wrapSquare wrapText="bothSides"/>
            <wp:docPr id="10" name="Picture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9BF27A-3B40-4BEE-8E83-4F1F63864FC7}"/>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62519" cy="4060817"/>
                    </a:xfrm>
                    <a:prstGeom prst="rect">
                      <a:avLst/>
                    </a:prstGeom>
                  </pic:spPr>
                </pic:pic>
              </a:graphicData>
            </a:graphic>
            <wp14:sizeRelH relativeFrom="margin">
              <wp14:pctWidth>0</wp14:pctWidth>
            </wp14:sizeRelH>
            <wp14:sizeRelV relativeFrom="margin">
              <wp14:pctHeight>0</wp14:pctHeight>
            </wp14:sizeRelV>
          </wp:anchor>
        </w:drawing>
      </w:r>
      <w:r w:rsidRPr="007436D7">
        <w:rPr>
          <w:highlight w:val="white"/>
        </w:rPr>
        <w:t xml:space="preserve"> </w:t>
      </w:r>
      <w:r>
        <w:rPr>
          <w:highlight w:val="white"/>
        </w:rPr>
        <w:t xml:space="preserve">This second figure shows the top 30 most relevant terms for the </w:t>
      </w:r>
      <w:r w:rsidR="00EA1F07">
        <w:rPr>
          <w:highlight w:val="white"/>
        </w:rPr>
        <w:t>Service</w:t>
      </w:r>
      <w:r>
        <w:rPr>
          <w:highlight w:val="white"/>
        </w:rPr>
        <w:t xml:space="preserve"> topic.</w:t>
      </w:r>
    </w:p>
    <w:p w14:paraId="3F5D7F7F" w14:textId="4B7A3C9B" w:rsidR="00460370" w:rsidRDefault="00460370">
      <w:pPr>
        <w:rPr>
          <w:highlight w:val="white"/>
        </w:rPr>
      </w:pPr>
    </w:p>
    <w:p w14:paraId="6256C71B" w14:textId="0F351F93" w:rsidR="00460370" w:rsidRDefault="00EA1F07">
      <w:pPr>
        <w:rPr>
          <w:highlight w:val="white"/>
        </w:rPr>
      </w:pPr>
      <w:r>
        <w:rPr>
          <w:highlight w:val="white"/>
        </w:rPr>
        <w:t>As can be seen, words relating to service are prevalent in the list.</w:t>
      </w:r>
    </w:p>
    <w:p w14:paraId="437A98E5" w14:textId="1A77F4A1" w:rsidR="007436D7" w:rsidRDefault="00EA1F07">
      <w:pPr>
        <w:rPr>
          <w:highlight w:val="white"/>
        </w:rPr>
      </w:pPr>
      <w:proofErr w:type="spellStart"/>
      <w:r>
        <w:rPr>
          <w:highlight w:val="white"/>
        </w:rPr>
        <w:t>Eg</w:t>
      </w:r>
      <w:proofErr w:type="spellEnd"/>
    </w:p>
    <w:p w14:paraId="6DFD7420" w14:textId="3A4A7CD3" w:rsidR="00EA1F07" w:rsidRDefault="00EA1F07">
      <w:pPr>
        <w:rPr>
          <w:highlight w:val="white"/>
        </w:rPr>
      </w:pPr>
      <w:r>
        <w:rPr>
          <w:highlight w:val="white"/>
        </w:rPr>
        <w:t>Order</w:t>
      </w:r>
    </w:p>
    <w:p w14:paraId="7B20BEA8" w14:textId="5C32720C" w:rsidR="00EA1F07" w:rsidRDefault="00EA1F07">
      <w:pPr>
        <w:rPr>
          <w:highlight w:val="white"/>
        </w:rPr>
      </w:pPr>
      <w:r>
        <w:rPr>
          <w:highlight w:val="white"/>
        </w:rPr>
        <w:t>Time</w:t>
      </w:r>
    </w:p>
    <w:p w14:paraId="64E3B43E" w14:textId="33DA3E17" w:rsidR="00EA1F07" w:rsidRDefault="00EA1F07">
      <w:pPr>
        <w:rPr>
          <w:highlight w:val="white"/>
        </w:rPr>
      </w:pPr>
      <w:r>
        <w:rPr>
          <w:highlight w:val="white"/>
        </w:rPr>
        <w:t>Wait</w:t>
      </w:r>
    </w:p>
    <w:p w14:paraId="57ECB422" w14:textId="3FE3ACCE" w:rsidR="00EA1F07" w:rsidRDefault="00EA1F07">
      <w:pPr>
        <w:rPr>
          <w:highlight w:val="white"/>
        </w:rPr>
      </w:pPr>
      <w:r>
        <w:rPr>
          <w:highlight w:val="white"/>
        </w:rPr>
        <w:t>Place</w:t>
      </w:r>
    </w:p>
    <w:p w14:paraId="6795E0BF" w14:textId="241740EE" w:rsidR="00EA1F07" w:rsidRDefault="00EA1F07">
      <w:pPr>
        <w:rPr>
          <w:highlight w:val="white"/>
        </w:rPr>
      </w:pPr>
      <w:r>
        <w:rPr>
          <w:highlight w:val="white"/>
        </w:rPr>
        <w:t>Like</w:t>
      </w:r>
    </w:p>
    <w:p w14:paraId="2B22AD73" w14:textId="2F7D5561" w:rsidR="00EA1F07" w:rsidRDefault="00EA1F07">
      <w:pPr>
        <w:rPr>
          <w:highlight w:val="white"/>
        </w:rPr>
      </w:pPr>
      <w:r>
        <w:rPr>
          <w:highlight w:val="white"/>
        </w:rPr>
        <w:t>Minute</w:t>
      </w:r>
    </w:p>
    <w:p w14:paraId="0258B304" w14:textId="57A8BBEA" w:rsidR="007436D7" w:rsidRDefault="00EA1F07">
      <w:pPr>
        <w:rPr>
          <w:highlight w:val="white"/>
        </w:rPr>
      </w:pPr>
      <w:r>
        <w:rPr>
          <w:highlight w:val="white"/>
        </w:rPr>
        <w:t>Didn’t</w:t>
      </w:r>
    </w:p>
    <w:p w14:paraId="4A4395AF" w14:textId="77777777" w:rsidR="007436D7" w:rsidRDefault="007436D7">
      <w:pPr>
        <w:rPr>
          <w:highlight w:val="white"/>
        </w:rPr>
      </w:pPr>
    </w:p>
    <w:p w14:paraId="2695DCA3" w14:textId="77777777" w:rsidR="007436D7" w:rsidRDefault="007436D7">
      <w:pPr>
        <w:rPr>
          <w:highlight w:val="white"/>
        </w:rPr>
      </w:pPr>
    </w:p>
    <w:p w14:paraId="0E17CCDD" w14:textId="77777777" w:rsidR="007436D7" w:rsidRDefault="007436D7">
      <w:pPr>
        <w:rPr>
          <w:highlight w:val="white"/>
        </w:rPr>
      </w:pPr>
    </w:p>
    <w:p w14:paraId="1E95FE36" w14:textId="77777777" w:rsidR="007436D7" w:rsidRDefault="007436D7">
      <w:pPr>
        <w:rPr>
          <w:highlight w:val="white"/>
        </w:rPr>
      </w:pPr>
    </w:p>
    <w:p w14:paraId="4D6610B9" w14:textId="77777777" w:rsidR="007436D7" w:rsidRDefault="007436D7">
      <w:pPr>
        <w:rPr>
          <w:highlight w:val="white"/>
        </w:rPr>
      </w:pPr>
    </w:p>
    <w:p w14:paraId="0CD2DD92" w14:textId="77777777" w:rsidR="007436D7" w:rsidRDefault="007436D7">
      <w:pPr>
        <w:rPr>
          <w:highlight w:val="white"/>
        </w:rPr>
      </w:pPr>
    </w:p>
    <w:p w14:paraId="3AD3DD74" w14:textId="77777777" w:rsidR="007436D7" w:rsidRDefault="007436D7">
      <w:pPr>
        <w:rPr>
          <w:highlight w:val="white"/>
        </w:rPr>
      </w:pPr>
    </w:p>
    <w:p w14:paraId="7542ABB2" w14:textId="05E62876" w:rsidR="00460370" w:rsidRDefault="00EA1F07">
      <w:pPr>
        <w:rPr>
          <w:highlight w:val="white"/>
        </w:rPr>
      </w:pPr>
      <w:r w:rsidRPr="00460370">
        <w:rPr>
          <w:noProof/>
          <w:highlight w:val="white"/>
          <w:lang w:val="en-US"/>
        </w:rPr>
        <w:drawing>
          <wp:anchor distT="0" distB="0" distL="114300" distR="114300" simplePos="0" relativeHeight="251665408" behindDoc="0" locked="0" layoutInCell="1" allowOverlap="1" wp14:anchorId="60C8D09D" wp14:editId="4E8CD981">
            <wp:simplePos x="0" y="0"/>
            <wp:positionH relativeFrom="margin">
              <wp:align>left</wp:align>
            </wp:positionH>
            <wp:positionV relativeFrom="paragraph">
              <wp:posOffset>-6350</wp:posOffset>
            </wp:positionV>
            <wp:extent cx="3322320" cy="3992939"/>
            <wp:effectExtent l="0" t="0" r="0" b="7620"/>
            <wp:wrapSquare wrapText="bothSides"/>
            <wp:docPr id="11" name="Picture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930A1E-84A2-4592-B254-A56569E17A7C}"/>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22320" cy="3992939"/>
                    </a:xfrm>
                    <a:prstGeom prst="rect">
                      <a:avLst/>
                    </a:prstGeom>
                  </pic:spPr>
                </pic:pic>
              </a:graphicData>
            </a:graphic>
            <wp14:sizeRelH relativeFrom="margin">
              <wp14:pctWidth>0</wp14:pctWidth>
            </wp14:sizeRelH>
            <wp14:sizeRelV relativeFrom="margin">
              <wp14:pctHeight>0</wp14:pctHeight>
            </wp14:sizeRelV>
          </wp:anchor>
        </w:drawing>
      </w:r>
      <w:r w:rsidR="007436D7">
        <w:rPr>
          <w:highlight w:val="white"/>
        </w:rPr>
        <w:t xml:space="preserve">This </w:t>
      </w:r>
      <w:r>
        <w:rPr>
          <w:highlight w:val="white"/>
        </w:rPr>
        <w:t>third</w:t>
      </w:r>
      <w:r w:rsidR="007436D7">
        <w:rPr>
          <w:highlight w:val="white"/>
        </w:rPr>
        <w:t xml:space="preserve"> figure shows the top 30 most relevant terms for the </w:t>
      </w:r>
      <w:r>
        <w:rPr>
          <w:highlight w:val="white"/>
        </w:rPr>
        <w:t>Experience</w:t>
      </w:r>
      <w:r w:rsidR="007436D7">
        <w:rPr>
          <w:highlight w:val="white"/>
        </w:rPr>
        <w:t xml:space="preserve"> topic.</w:t>
      </w:r>
    </w:p>
    <w:p w14:paraId="6BD1CC90" w14:textId="69AAE5B2" w:rsidR="00460370" w:rsidRDefault="00460370">
      <w:pPr>
        <w:rPr>
          <w:highlight w:val="white"/>
        </w:rPr>
      </w:pPr>
    </w:p>
    <w:p w14:paraId="5C3ACBA8" w14:textId="09FD98DA" w:rsidR="00EA1F07" w:rsidRDefault="00EA1F07">
      <w:pPr>
        <w:rPr>
          <w:highlight w:val="white"/>
        </w:rPr>
      </w:pPr>
      <w:r>
        <w:rPr>
          <w:highlight w:val="white"/>
        </w:rPr>
        <w:t>As can be seen, words relating to the user experience are prevalent in this list</w:t>
      </w:r>
    </w:p>
    <w:p w14:paraId="60DDA162" w14:textId="43DB94DF" w:rsidR="00EA1F07" w:rsidRDefault="00EA1F07">
      <w:pPr>
        <w:rPr>
          <w:highlight w:val="white"/>
        </w:rPr>
      </w:pPr>
      <w:proofErr w:type="spellStart"/>
      <w:r>
        <w:rPr>
          <w:highlight w:val="white"/>
        </w:rPr>
        <w:t>Eg</w:t>
      </w:r>
      <w:proofErr w:type="spellEnd"/>
    </w:p>
    <w:p w14:paraId="5C33D2E2" w14:textId="564AA850" w:rsidR="00EA1F07" w:rsidRDefault="00EA1F07">
      <w:pPr>
        <w:rPr>
          <w:highlight w:val="white"/>
        </w:rPr>
      </w:pPr>
      <w:r>
        <w:rPr>
          <w:highlight w:val="white"/>
        </w:rPr>
        <w:t>Great</w:t>
      </w:r>
    </w:p>
    <w:p w14:paraId="1EB68677" w14:textId="634DC167" w:rsidR="00EA1F07" w:rsidRDefault="00EA1F07">
      <w:pPr>
        <w:rPr>
          <w:highlight w:val="white"/>
        </w:rPr>
      </w:pPr>
      <w:r>
        <w:rPr>
          <w:highlight w:val="white"/>
        </w:rPr>
        <w:t>Good</w:t>
      </w:r>
    </w:p>
    <w:p w14:paraId="5F5C8BE5" w14:textId="0C21A399" w:rsidR="00EA1F07" w:rsidRDefault="00EA1F07">
      <w:pPr>
        <w:rPr>
          <w:highlight w:val="white"/>
        </w:rPr>
      </w:pPr>
      <w:r>
        <w:rPr>
          <w:highlight w:val="white"/>
        </w:rPr>
        <w:t>Love</w:t>
      </w:r>
    </w:p>
    <w:p w14:paraId="1BD122CE" w14:textId="58C25171" w:rsidR="00EA1F07" w:rsidRDefault="00EA1F07">
      <w:pPr>
        <w:rPr>
          <w:highlight w:val="white"/>
        </w:rPr>
      </w:pPr>
      <w:r>
        <w:rPr>
          <w:highlight w:val="white"/>
        </w:rPr>
        <w:t>Friend</w:t>
      </w:r>
    </w:p>
    <w:p w14:paraId="69504C0E" w14:textId="6F24BF8B" w:rsidR="00EA1F07" w:rsidRDefault="00EA1F07">
      <w:pPr>
        <w:rPr>
          <w:highlight w:val="white"/>
        </w:rPr>
      </w:pPr>
      <w:r>
        <w:rPr>
          <w:highlight w:val="white"/>
        </w:rPr>
        <w:t>Best</w:t>
      </w:r>
    </w:p>
    <w:p w14:paraId="1B6B81F3" w14:textId="77777777" w:rsidR="00EA1F07" w:rsidRPr="00460370" w:rsidRDefault="00EA1F07">
      <w:pPr>
        <w:rPr>
          <w:highlight w:val="white"/>
        </w:rPr>
      </w:pPr>
    </w:p>
    <w:p w14:paraId="45EF325A" w14:textId="3808C5B1"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4DD277B0" w:rsidR="004C2E1D" w:rsidRDefault="007379E3" w:rsidP="002A206B">
      <w:r>
        <w:t xml:space="preserve">A Sentiment Polarity Analysis was run on User Tips. For each tip, a sentiment polarity value was derived in the range -1 thru 1. The closer to 1 the polarity is for a tip, the more positive the sentiment. The closer to -1 the polarity is for a tip, the more negative the sentiment is. A polarity of 0 means the sentiment is neutral. The histogram below shows the polarity rating for all tips. With a mean value of </w:t>
      </w:r>
      <w:proofErr w:type="spellStart"/>
      <w:r>
        <w:t>approx</w:t>
      </w:r>
      <w:proofErr w:type="spellEnd"/>
      <w:r>
        <w:t xml:space="preserve"> .25, it shows that in general tips have a positive sentiment. </w:t>
      </w:r>
    </w:p>
    <w:p w14:paraId="7021D1E0" w14:textId="28BBBB63" w:rsidR="00460370" w:rsidRDefault="00460370" w:rsidP="002A206B">
      <w:r w:rsidRPr="00460370">
        <w:rPr>
          <w:noProof/>
          <w:lang w:val="en-US"/>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A0A3EE-E9AD-4F9E-A3F5-8688EF2E81E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45108122" w14:textId="696FB4B1" w:rsidR="005316A4" w:rsidRDefault="005316A4" w:rsidP="002A206B">
      <w:r>
        <w:t>As an example, the top 15 tips for Bacchanal Buffet are shown below:</w:t>
      </w:r>
    </w:p>
    <w:p w14:paraId="7D73D765" w14:textId="77777777" w:rsidR="005316A4" w:rsidRDefault="005316A4" w:rsidP="002A206B"/>
    <w:p w14:paraId="13CEE347" w14:textId="7055E8BE" w:rsidR="007379E3" w:rsidRDefault="005316A4">
      <w:pPr>
        <w:rPr>
          <w:sz w:val="32"/>
          <w:szCs w:val="32"/>
          <w:highlight w:val="white"/>
        </w:rPr>
      </w:pPr>
      <w:r w:rsidRPr="005316A4">
        <w:rPr>
          <w:noProof/>
          <w:highlight w:val="white"/>
          <w:lang w:val="en-US"/>
        </w:rPr>
        <mc:AlternateContent>
          <mc:Choice Requires="wps">
            <w:drawing>
              <wp:anchor distT="0" distB="0" distL="114300" distR="114300" simplePos="0" relativeHeight="251659264" behindDoc="0" locked="0" layoutInCell="1" allowOverlap="1" wp14:anchorId="496E4C93" wp14:editId="277C8DBA">
                <wp:simplePos x="0" y="0"/>
                <wp:positionH relativeFrom="column">
                  <wp:posOffset>0</wp:posOffset>
                </wp:positionH>
                <wp:positionV relativeFrom="paragraph">
                  <wp:posOffset>0</wp:posOffset>
                </wp:positionV>
                <wp:extent cx="5539978" cy="2154436"/>
                <wp:effectExtent l="0" t="0" r="0" b="0"/>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978" cy="2154436"/>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wps:txbx>
                      <wps:bodyPr vert="horz" wrap="none" lIns="0" tIns="0" rIns="0" bIns="0" numCol="1" anchor="ctr" anchorCtr="0" compatLnSpc="1">
                        <a:prstTxWarp prst="textNoShape">
                          <a:avLst/>
                        </a:prstTxWarp>
                        <a:spAutoFit/>
                      </wps:bodyPr>
                    </wps:wsp>
                  </a:graphicData>
                </a:graphic>
              </wp:anchor>
            </w:drawing>
          </mc:Choice>
          <mc:Fallback>
            <w:pict>
              <v:rect w14:anchorId="496E4C93" id="Rectangle 5" o:spid="_x0000_s1026" style="position:absolute;margin-left:0;margin-top:0;width:436.2pt;height:169.6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" stroked="f" strokecolor="black [3213]">
                <v:shadow color="#eeece1 [3214]"/>
                <v:textbox style="mso-fit-shape-to-text:t" inset="0,0,0,0">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v:textbox>
              </v:rect>
            </w:pict>
          </mc:Fallback>
        </mc:AlternateContent>
      </w:r>
      <w:r w:rsidRPr="005316A4">
        <w:rPr>
          <w:highlight w:val="white"/>
        </w:rPr>
        <w:t xml:space="preserve"> </w:t>
      </w:r>
      <w:r w:rsidR="007379E3">
        <w:rPr>
          <w:highlight w:val="white"/>
        </w:rPr>
        <w:br w:type="page"/>
      </w:r>
    </w:p>
    <w:p w14:paraId="3F7785D0" w14:textId="6A6730FA"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3BC8803E" w:rsidR="00460370" w:rsidRDefault="005316A4" w:rsidP="00460370">
      <w:pPr>
        <w:rPr>
          <w:highlight w:val="white"/>
        </w:rPr>
      </w:pPr>
      <w:r>
        <w:rPr>
          <w:highlight w:val="white"/>
        </w:rPr>
        <w:t xml:space="preserve">Using photos from Bacchanal Buffet as </w:t>
      </w:r>
      <w:r w:rsidR="007C4E3E">
        <w:rPr>
          <w:highlight w:val="white"/>
        </w:rPr>
        <w:t>the test set</w:t>
      </w:r>
      <w:r>
        <w:rPr>
          <w:highlight w:val="white"/>
        </w:rPr>
        <w:t>, the objective was to identify photos of people.</w:t>
      </w:r>
    </w:p>
    <w:p w14:paraId="19E44ED3" w14:textId="77777777" w:rsidR="005316A4" w:rsidRDefault="005316A4" w:rsidP="00460370">
      <w:pPr>
        <w:rPr>
          <w:highlight w:val="white"/>
        </w:rPr>
      </w:pPr>
    </w:p>
    <w:p w14:paraId="1CCE7565" w14:textId="77777777" w:rsidR="005316A4" w:rsidRDefault="005316A4" w:rsidP="00460370">
      <w:pPr>
        <w:rPr>
          <w:highlight w:val="white"/>
        </w:rPr>
      </w:pPr>
      <w:r>
        <w:rPr>
          <w:highlight w:val="white"/>
        </w:rPr>
        <w:t xml:space="preserve">Using code from the OpenCV (Open Source Computer Vision) library, 823 photos were scanned to see which were identified with people in the photos. </w:t>
      </w:r>
    </w:p>
    <w:p w14:paraId="225CC998" w14:textId="77777777" w:rsidR="005316A4" w:rsidRDefault="005316A4" w:rsidP="00460370">
      <w:pPr>
        <w:rPr>
          <w:highlight w:val="white"/>
        </w:rPr>
      </w:pPr>
    </w:p>
    <w:p w14:paraId="50078337" w14:textId="66B0A953" w:rsidR="005316A4" w:rsidRDefault="005316A4" w:rsidP="00460370">
      <w:pPr>
        <w:rPr>
          <w:highlight w:val="white"/>
        </w:rPr>
      </w:pPr>
      <w:r>
        <w:rPr>
          <w:highlight w:val="white"/>
        </w:rPr>
        <w:t xml:space="preserve">For the first iteration, using a scaling factor of 1.2, 47 photos were returned as having faces included. Looking thru the photos below, this is obviously incorrect.  </w:t>
      </w:r>
    </w:p>
    <w:p w14:paraId="2EF24F7E" w14:textId="77777777" w:rsidR="005316A4" w:rsidRDefault="005316A4" w:rsidP="00460370">
      <w:pPr>
        <w:rPr>
          <w:highlight w:val="white"/>
        </w:rPr>
      </w:pPr>
    </w:p>
    <w:p w14:paraId="6F1A80F2" w14:textId="5CAE8A08" w:rsidR="00460370" w:rsidRDefault="00460370" w:rsidP="00460370">
      <w:pPr>
        <w:rPr>
          <w:highlight w:val="white"/>
        </w:rPr>
      </w:pPr>
      <w:r w:rsidRPr="00460370">
        <w:rPr>
          <w:noProof/>
          <w:highlight w:val="white"/>
          <w:lang w:val="en-US"/>
        </w:rPr>
        <w:drawing>
          <wp:inline distT="0" distB="0" distL="0" distR="0" wp14:anchorId="227845E2" wp14:editId="55F29430">
            <wp:extent cx="6092937" cy="3886200"/>
            <wp:effectExtent l="0" t="0" r="3175" b="0"/>
            <wp:docPr id="66"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27260B-FDE4-495F-B22C-D23724381BF1}"/>
                        </a:ext>
                      </a:extLst>
                    </pic:cNvPr>
                    <pic:cNvPicPr>
                      <a:picLocks noChangeAspect="1"/>
                    </pic:cNvPicPr>
                  </pic:nvPicPr>
                  <pic:blipFill>
                    <a:blip r:embed="rId63"/>
                    <a:stretch>
                      <a:fillRect/>
                    </a:stretch>
                  </pic:blipFill>
                  <pic:spPr>
                    <a:xfrm>
                      <a:off x="0" y="0"/>
                      <a:ext cx="6105019" cy="3893906"/>
                    </a:xfrm>
                    <a:prstGeom prst="rect">
                      <a:avLst/>
                    </a:prstGeom>
                  </pic:spPr>
                </pic:pic>
              </a:graphicData>
            </a:graphic>
          </wp:inline>
        </w:drawing>
      </w:r>
    </w:p>
    <w:p w14:paraId="240BD4A3" w14:textId="762EF1EF" w:rsidR="00460370" w:rsidRDefault="00460370" w:rsidP="00460370">
      <w:pPr>
        <w:rPr>
          <w:highlight w:val="white"/>
        </w:rPr>
      </w:pPr>
    </w:p>
    <w:p w14:paraId="02044AED" w14:textId="073E4BD9" w:rsidR="00460370" w:rsidRDefault="005316A4" w:rsidP="00460370">
      <w:pPr>
        <w:rPr>
          <w:highlight w:val="white"/>
        </w:rPr>
      </w:pPr>
      <w:r>
        <w:rPr>
          <w:highlight w:val="white"/>
        </w:rPr>
        <w:t xml:space="preserve">For the second iteration, using a scaling factor of 1.4, 7 photos were returned as having faces included in the picture (see below). As can be seen, this requires further refinement. The top left photo does not have a face in it, but was interpreted that it does. What is interesting to note is that 1 photo in the earlier analysis that DOES include a face was excluded from this </w:t>
      </w:r>
      <w:r w:rsidR="00460A1F">
        <w:rPr>
          <w:highlight w:val="white"/>
        </w:rPr>
        <w:t>second iteration!!! More work is required to fine tune this facial recognition system.</w:t>
      </w:r>
    </w:p>
    <w:p w14:paraId="2749C7AF" w14:textId="00535D83" w:rsidR="00460370" w:rsidRPr="00460370" w:rsidRDefault="00460370" w:rsidP="00460370">
      <w:pPr>
        <w:rPr>
          <w:highlight w:val="white"/>
        </w:rPr>
      </w:pPr>
      <w:r w:rsidRPr="00460370">
        <w:rPr>
          <w:noProof/>
          <w:highlight w:val="white"/>
          <w:lang w:val="en-US"/>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681936-CC84-44ED-A028-D96856695DE1}"/>
                        </a:ext>
                      </a:extLst>
                    </pic:cNvPr>
                    <pic:cNvPicPr>
                      <a:picLocks noChangeAspect="1"/>
                    </pic:cNvPicPr>
                  </pic:nvPicPr>
                  <pic:blipFill>
                    <a:blip r:embed="rId64"/>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0AFAD5F7" w:rsidR="002330A0" w:rsidRDefault="00390E29" w:rsidP="002330A0">
      <w:pPr>
        <w:pStyle w:val="Heading2"/>
      </w:pPr>
      <w:r>
        <w:t xml:space="preserve">Observation: </w:t>
      </w:r>
      <w:r w:rsidR="004C2E1D">
        <w:t>Review Forecasting shows Seasonality</w:t>
      </w:r>
      <w:r w:rsidR="00AA3629">
        <w:t xml:space="preserve"> </w:t>
      </w:r>
    </w:p>
    <w:p w14:paraId="119A0EC0" w14:textId="77777777" w:rsidR="004B3312" w:rsidRDefault="004B3312" w:rsidP="004C2E1D">
      <w:pPr>
        <w:rPr>
          <w:highlight w:val="white"/>
        </w:rPr>
      </w:pPr>
      <w:r>
        <w:rPr>
          <w:noProof/>
          <w:highlight w:val="white"/>
          <w:lang w:val="en-US"/>
        </w:rPr>
        <w:drawing>
          <wp:anchor distT="0" distB="0" distL="114300" distR="114300" simplePos="0" relativeHeight="251660288" behindDoc="0" locked="0" layoutInCell="1" allowOverlap="1" wp14:anchorId="6BD6735B" wp14:editId="3DF11611">
            <wp:simplePos x="0" y="0"/>
            <wp:positionH relativeFrom="margin">
              <wp:align>left</wp:align>
            </wp:positionH>
            <wp:positionV relativeFrom="paragraph">
              <wp:posOffset>38648</wp:posOffset>
            </wp:positionV>
            <wp:extent cx="3368040" cy="2231390"/>
            <wp:effectExtent l="0" t="0" r="3810" b="0"/>
            <wp:wrapSquare wrapText="bothSides"/>
            <wp:docPr id="43" name="Picture 43"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5160" cy="2236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629">
        <w:rPr>
          <w:highlight w:val="white"/>
        </w:rPr>
        <w:t xml:space="preserve">Forecasting of the total review count shows that seasonality is a factor that must be considered. </w:t>
      </w:r>
      <w:r>
        <w:rPr>
          <w:highlight w:val="white"/>
        </w:rPr>
        <w:t>As can be seen, the trend chart shows an upward trend for review counts – which is good – and implies an upward trend in the number of visitors.</w:t>
      </w:r>
    </w:p>
    <w:p w14:paraId="21F72F47" w14:textId="77777777" w:rsidR="004B3312" w:rsidRDefault="004B3312" w:rsidP="004C2E1D">
      <w:pPr>
        <w:rPr>
          <w:highlight w:val="white"/>
        </w:rPr>
      </w:pPr>
    </w:p>
    <w:p w14:paraId="55F78610" w14:textId="26F58902" w:rsidR="004B3312" w:rsidRDefault="004B3312" w:rsidP="004C2E1D">
      <w:pPr>
        <w:rPr>
          <w:highlight w:val="white"/>
        </w:rPr>
      </w:pPr>
      <w:r>
        <w:rPr>
          <w:highlight w:val="white"/>
        </w:rPr>
        <w:t>What the yearly (aka seasonality) chart shows is that the months of August and November have a lower review count, hence they also likely have less users reviewing these businesses – meaning that there is opportunity to improve the businesses over these times. Or to scale businesses back to accommodate this.</w:t>
      </w:r>
    </w:p>
    <w:p w14:paraId="1383BB52" w14:textId="37D0F6EA" w:rsidR="00390E29" w:rsidRDefault="00390E29" w:rsidP="00390E29">
      <w:pPr>
        <w:pStyle w:val="Heading2"/>
      </w:pPr>
      <w:r>
        <w:t>Observation: Review Sentiment does not match star rating</w:t>
      </w:r>
    </w:p>
    <w:p w14:paraId="724219C4" w14:textId="2D4B0A38" w:rsidR="00786513" w:rsidRDefault="00CD1B21" w:rsidP="00390E29">
      <w:pPr>
        <w:rPr>
          <w:highlight w:val="white"/>
        </w:rPr>
      </w:pPr>
      <w:r w:rsidRPr="00460370">
        <w:rPr>
          <w:noProof/>
          <w:highlight w:val="white"/>
          <w:lang w:val="en-US"/>
        </w:rPr>
        <w:drawing>
          <wp:anchor distT="0" distB="0" distL="114300" distR="114300" simplePos="0" relativeHeight="251661312" behindDoc="0" locked="0" layoutInCell="1" allowOverlap="1" wp14:anchorId="543FD122" wp14:editId="702F3C5B">
            <wp:simplePos x="0" y="0"/>
            <wp:positionH relativeFrom="column">
              <wp:posOffset>0</wp:posOffset>
            </wp:positionH>
            <wp:positionV relativeFrom="paragraph">
              <wp:posOffset>-2540</wp:posOffset>
            </wp:positionV>
            <wp:extent cx="3375064" cy="2186940"/>
            <wp:effectExtent l="0" t="0" r="0" b="3810"/>
            <wp:wrapSquare wrapText="bothSides"/>
            <wp:docPr id="40"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01199E-5065-4F30-8AA1-23EB6A9D7A59}"/>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75064" cy="2186940"/>
                    </a:xfrm>
                    <a:prstGeom prst="rect">
                      <a:avLst/>
                    </a:prstGeom>
                  </pic:spPr>
                </pic:pic>
              </a:graphicData>
            </a:graphic>
          </wp:anchor>
        </w:drawing>
      </w:r>
      <w:r>
        <w:rPr>
          <w:highlight w:val="white"/>
        </w:rPr>
        <w:t>The chart at left shows, by star rating, which reviews have sentiment that is considered positive and which are considered negative.</w:t>
      </w:r>
    </w:p>
    <w:p w14:paraId="32D3C61C" w14:textId="0163E9C1" w:rsidR="00CD1B21" w:rsidRDefault="00CD1B21" w:rsidP="00390E29">
      <w:pPr>
        <w:rPr>
          <w:highlight w:val="white"/>
        </w:rPr>
      </w:pPr>
    </w:p>
    <w:p w14:paraId="3FA3D991" w14:textId="7441D595" w:rsidR="00CD1B21" w:rsidRDefault="00CD1B21" w:rsidP="00CD1B21">
      <w:pPr>
        <w:rPr>
          <w:highlight w:val="white"/>
        </w:rPr>
      </w:pPr>
      <w:r>
        <w:rPr>
          <w:highlight w:val="white"/>
        </w:rPr>
        <w:t xml:space="preserve">The first anomaly appears to be that with the sentiment of the 1-star reviews. This shows that about 1/3 of 1-star reviews have </w:t>
      </w:r>
      <w:proofErr w:type="spellStart"/>
      <w:r>
        <w:rPr>
          <w:highlight w:val="white"/>
        </w:rPr>
        <w:t>sentime</w:t>
      </w:r>
      <w:proofErr w:type="spellEnd"/>
      <w:r>
        <w:rPr>
          <w:highlight w:val="white"/>
        </w:rPr>
        <w:t xml:space="preserve"> that is considered positive.</w:t>
      </w:r>
    </w:p>
    <w:p w14:paraId="1CABAE4A" w14:textId="014A1BC9" w:rsidR="00CD1B21" w:rsidRDefault="00CD1B21" w:rsidP="00CD1B21">
      <w:pPr>
        <w:rPr>
          <w:highlight w:val="white"/>
        </w:rPr>
      </w:pPr>
    </w:p>
    <w:p w14:paraId="1318ABC3" w14:textId="686DFF87" w:rsidR="00CD1B21" w:rsidRDefault="00CD1B21" w:rsidP="00CD1B21">
      <w:pPr>
        <w:rPr>
          <w:highlight w:val="white"/>
        </w:rPr>
      </w:pPr>
      <w:r>
        <w:rPr>
          <w:highlight w:val="white"/>
        </w:rPr>
        <w:t>The second anomaly is for 4-star reviews. This shows that about 1/3 of these reviews are considered negative.</w:t>
      </w:r>
    </w:p>
    <w:p w14:paraId="5EF0BA34" w14:textId="542446C3" w:rsidR="00CD1B21" w:rsidRDefault="00CD1B21" w:rsidP="00CD1B21">
      <w:pPr>
        <w:rPr>
          <w:highlight w:val="white"/>
        </w:rPr>
      </w:pPr>
    </w:p>
    <w:p w14:paraId="0EBB99EF" w14:textId="20C47C71" w:rsidR="00CD1B21" w:rsidRDefault="00CD1B21" w:rsidP="00CD1B21">
      <w:pPr>
        <w:rPr>
          <w:highlight w:val="white"/>
        </w:rPr>
      </w:pPr>
      <w:r>
        <w:rPr>
          <w:highlight w:val="white"/>
        </w:rPr>
        <w:t xml:space="preserve">The third anomaly is for 5-star reviews. About 20% of the 5-star reviews have wording that is considered negative. </w:t>
      </w:r>
    </w:p>
    <w:p w14:paraId="2CE6C887" w14:textId="2CA7B5D7" w:rsidR="008E32FC" w:rsidRDefault="008E32FC" w:rsidP="00CD1B21">
      <w:pPr>
        <w:rPr>
          <w:highlight w:val="white"/>
        </w:rPr>
      </w:pPr>
    </w:p>
    <w:p w14:paraId="14BDD29A" w14:textId="77777777" w:rsidR="008E32FC" w:rsidRDefault="008E32FC" w:rsidP="008E32FC">
      <w:pPr>
        <w:rPr>
          <w:highlight w:val="white"/>
        </w:rPr>
      </w:pPr>
      <w:r>
        <w:rPr>
          <w:highlight w:val="white"/>
        </w:rPr>
        <w:lastRenderedPageBreak/>
        <w:t xml:space="preserve">What it is NOT possible to tell from this analysis is the quality of the user. We do not know who the user is, nor do we know what they represent. We do not even know whether they are a human or whether they are a bot. </w:t>
      </w:r>
    </w:p>
    <w:p w14:paraId="1428D698" w14:textId="514508F4" w:rsidR="00390E29" w:rsidRDefault="00390E29" w:rsidP="00390E29">
      <w:pPr>
        <w:pStyle w:val="Heading2"/>
      </w:pPr>
      <w:r>
        <w:t>Observation: Review Authenticity does not match star rating</w:t>
      </w:r>
    </w:p>
    <w:p w14:paraId="59267B96" w14:textId="46FAB3C1" w:rsidR="00390E29" w:rsidRDefault="00CD1B21" w:rsidP="00390E29">
      <w:pPr>
        <w:rPr>
          <w:highlight w:val="white"/>
        </w:rPr>
      </w:pPr>
      <w:r w:rsidRPr="00460370">
        <w:rPr>
          <w:noProof/>
          <w:highlight w:val="white"/>
          <w:lang w:val="en-US"/>
        </w:rPr>
        <w:drawing>
          <wp:anchor distT="0" distB="0" distL="114300" distR="114300" simplePos="0" relativeHeight="251662336" behindDoc="0" locked="0" layoutInCell="1" allowOverlap="1" wp14:anchorId="04831BC6" wp14:editId="00FE1300">
            <wp:simplePos x="0" y="0"/>
            <wp:positionH relativeFrom="column">
              <wp:posOffset>0</wp:posOffset>
            </wp:positionH>
            <wp:positionV relativeFrom="paragraph">
              <wp:posOffset>-1905</wp:posOffset>
            </wp:positionV>
            <wp:extent cx="3603775" cy="2263140"/>
            <wp:effectExtent l="0" t="0" r="0" b="3810"/>
            <wp:wrapSquare wrapText="bothSides"/>
            <wp:docPr id="41"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8C4A5E-A47F-46CC-9C76-76702ADCBFF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03775" cy="2263140"/>
                    </a:xfrm>
                    <a:prstGeom prst="rect">
                      <a:avLst/>
                    </a:prstGeom>
                  </pic:spPr>
                </pic:pic>
              </a:graphicData>
            </a:graphic>
          </wp:anchor>
        </w:drawing>
      </w:r>
      <w:r>
        <w:rPr>
          <w:highlight w:val="white"/>
        </w:rPr>
        <w:t>The chart at left shows, by star rating, which reviews have an authenticity rating that is considered true and which are considered false.</w:t>
      </w:r>
    </w:p>
    <w:p w14:paraId="1ACED798" w14:textId="0C31ABF4" w:rsidR="00CD1B21" w:rsidRDefault="00CD1B21" w:rsidP="00390E29">
      <w:pPr>
        <w:rPr>
          <w:highlight w:val="white"/>
        </w:rPr>
      </w:pPr>
    </w:p>
    <w:p w14:paraId="689E58ED" w14:textId="23F0D22E" w:rsidR="00CD1B21" w:rsidRDefault="00CD1B21" w:rsidP="00390E29">
      <w:pPr>
        <w:rPr>
          <w:highlight w:val="white"/>
        </w:rPr>
      </w:pPr>
      <w:r>
        <w:rPr>
          <w:highlight w:val="white"/>
        </w:rPr>
        <w:t xml:space="preserve">The first anomaly is that the 1-star, 2-star and 3-star ratings </w:t>
      </w:r>
      <w:r w:rsidR="008E32FC">
        <w:rPr>
          <w:highlight w:val="white"/>
        </w:rPr>
        <w:t xml:space="preserve">have </w:t>
      </w:r>
      <w:proofErr w:type="spellStart"/>
      <w:r w:rsidR="008E32FC">
        <w:rPr>
          <w:highlight w:val="white"/>
        </w:rPr>
        <w:t>approx</w:t>
      </w:r>
      <w:proofErr w:type="spellEnd"/>
      <w:r w:rsidR="008E32FC">
        <w:rPr>
          <w:highlight w:val="white"/>
        </w:rPr>
        <w:t xml:space="preserve"> 50% of their reviews considered false.</w:t>
      </w:r>
    </w:p>
    <w:p w14:paraId="68BBFCC9" w14:textId="0EDD8F34" w:rsidR="008E32FC" w:rsidRDefault="008E32FC" w:rsidP="00390E29">
      <w:pPr>
        <w:rPr>
          <w:highlight w:val="white"/>
        </w:rPr>
      </w:pPr>
    </w:p>
    <w:p w14:paraId="64CB6BBF" w14:textId="5438D5A0" w:rsidR="008E32FC" w:rsidRDefault="008E32FC" w:rsidP="00390E29">
      <w:pPr>
        <w:rPr>
          <w:highlight w:val="white"/>
        </w:rPr>
      </w:pPr>
      <w:r>
        <w:rPr>
          <w:highlight w:val="white"/>
        </w:rPr>
        <w:t xml:space="preserve">The second anomaly is that the 4-star and 5-star ratings have </w:t>
      </w:r>
      <w:proofErr w:type="spellStart"/>
      <w:r>
        <w:rPr>
          <w:highlight w:val="white"/>
        </w:rPr>
        <w:t>approx</w:t>
      </w:r>
      <w:proofErr w:type="spellEnd"/>
      <w:r>
        <w:rPr>
          <w:highlight w:val="white"/>
        </w:rPr>
        <w:t xml:space="preserve"> 25% of their reviews that are considered false.</w:t>
      </w:r>
    </w:p>
    <w:p w14:paraId="23684740" w14:textId="728219D8" w:rsidR="008E32FC" w:rsidRDefault="008E32FC" w:rsidP="00390E29">
      <w:pPr>
        <w:rPr>
          <w:highlight w:val="white"/>
        </w:rPr>
      </w:pPr>
    </w:p>
    <w:p w14:paraId="04266B22" w14:textId="13BF7C83" w:rsidR="008E32FC" w:rsidRDefault="008E32FC" w:rsidP="00390E29">
      <w:pPr>
        <w:rPr>
          <w:highlight w:val="white"/>
        </w:rPr>
      </w:pPr>
      <w:r>
        <w:rPr>
          <w:highlight w:val="white"/>
        </w:rPr>
        <w:t xml:space="preserve">What it is NOT possible to tell from this analysis is the quality of the user. We do not know who the user is, nor do we know what they represent. We do not even know whether they are a human or whether they are a bot. </w:t>
      </w:r>
    </w:p>
    <w:p w14:paraId="3B90F38A" w14:textId="77777777" w:rsidR="00783000" w:rsidRDefault="00783000">
      <w:pPr>
        <w:rPr>
          <w:sz w:val="32"/>
          <w:szCs w:val="32"/>
        </w:rPr>
      </w:pPr>
      <w:r>
        <w:br w:type="page"/>
      </w:r>
    </w:p>
    <w:p w14:paraId="2E32710A" w14:textId="4A76686D" w:rsidR="00356A30" w:rsidRDefault="00356A30" w:rsidP="00356A30">
      <w:pPr>
        <w:pStyle w:val="Heading2"/>
      </w:pPr>
      <w:r>
        <w:lastRenderedPageBreak/>
        <w:t>Observation: Seasonality is at play for Bacchanal Buffet</w:t>
      </w:r>
    </w:p>
    <w:p w14:paraId="01C922B0" w14:textId="7A81B852" w:rsidR="00CD36C6" w:rsidRDefault="00CD36C6" w:rsidP="00CD36C6">
      <w:pPr>
        <w:rPr>
          <w:highlight w:val="white"/>
        </w:rPr>
      </w:pPr>
      <w:r>
        <w:rPr>
          <w:highlight w:val="white"/>
        </w:rPr>
        <w:t>The Bacchanal Buffet restaurant is the restaurant in Las Vegas with the highest count of reviews in the Yelp dataset.</w:t>
      </w:r>
    </w:p>
    <w:p w14:paraId="1C446F4A" w14:textId="77777777" w:rsidR="00CD36C6" w:rsidRDefault="00CD36C6" w:rsidP="00CD36C6">
      <w:pPr>
        <w:rPr>
          <w:highlight w:val="white"/>
        </w:rPr>
      </w:pPr>
    </w:p>
    <w:p w14:paraId="086E29F4" w14:textId="5936E516" w:rsidR="00CD36C6" w:rsidRDefault="00CD36C6" w:rsidP="00CD36C6">
      <w:pPr>
        <w:rPr>
          <w:highlight w:val="white"/>
        </w:rPr>
      </w:pPr>
      <w:r>
        <w:rPr>
          <w:highlight w:val="white"/>
        </w:rPr>
        <w:t xml:space="preserve">A full forecasting model was run for the Bacchanal Buffet restaurant. What it shows is that the Yelp review counts are increasing, </w:t>
      </w:r>
      <w:r w:rsidR="00591BB8">
        <w:rPr>
          <w:highlight w:val="white"/>
        </w:rPr>
        <w:t>and the forecast is increasing as well. What it also appears to show is that seasonality is at play. This requires further investigation.</w:t>
      </w:r>
    </w:p>
    <w:p w14:paraId="2294AE4D" w14:textId="3CEF8954" w:rsidR="00CD36C6" w:rsidRDefault="00CD36C6" w:rsidP="00CD36C6">
      <w:pPr>
        <w:rPr>
          <w:highlight w:val="white"/>
        </w:rPr>
      </w:pPr>
    </w:p>
    <w:p w14:paraId="4C742EB0" w14:textId="5111629C" w:rsidR="00CD36C6" w:rsidRDefault="00CD36C6" w:rsidP="00CD36C6">
      <w:pPr>
        <w:rPr>
          <w:highlight w:val="white"/>
        </w:rPr>
      </w:pPr>
      <w:r>
        <w:rPr>
          <w:noProof/>
          <w:highlight w:val="white"/>
          <w:lang w:val="en-US"/>
        </w:rPr>
        <w:drawing>
          <wp:inline distT="0" distB="0" distL="0" distR="0" wp14:anchorId="23FC84B7" wp14:editId="4A18AE35">
            <wp:extent cx="5943600" cy="3539490"/>
            <wp:effectExtent l="0" t="0" r="0" b="3810"/>
            <wp:docPr id="20" name="Picture 20" descr="C:\Users\Richpat\AppData\Local\Microsoft\Windows\INetCache\Content.MSO\70421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pat\AppData\Local\Microsoft\Windows\INetCache\Content.MSO\70421742.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7E6D4BFF" w14:textId="77777777" w:rsidR="00591BB8" w:rsidRDefault="00591BB8"/>
    <w:p w14:paraId="4D81E166" w14:textId="77777777" w:rsidR="00591BB8" w:rsidRDefault="00591BB8">
      <w:r>
        <w:t>Looking at the trend chart below, it can be seen that the trend is an increasing trend, which support what is shown by the forecast chart above.</w:t>
      </w:r>
    </w:p>
    <w:p w14:paraId="3C84BD24" w14:textId="77777777" w:rsidR="00591BB8" w:rsidRDefault="00591BB8"/>
    <w:p w14:paraId="5744E0EE" w14:textId="77777777" w:rsidR="00591BB8" w:rsidRDefault="00591BB8">
      <w:r>
        <w:t>In addition, looking at the profile of the seasonality chart, it can be seen that the periods end-February, end-April, end-September and maybe August and November are all affected.</w:t>
      </w:r>
    </w:p>
    <w:p w14:paraId="30A12EAB" w14:textId="77777777" w:rsidR="00591BB8" w:rsidRDefault="00591BB8" w:rsidP="00591BB8"/>
    <w:p w14:paraId="1644BD91" w14:textId="0875F769" w:rsidR="00356A30" w:rsidRDefault="00591BB8" w:rsidP="00591BB8">
      <w:r>
        <w:t xml:space="preserve"> </w:t>
      </w:r>
    </w:p>
    <w:p w14:paraId="4FFD8DB5" w14:textId="2CD8FD93" w:rsidR="00591BB8" w:rsidRDefault="00591BB8" w:rsidP="00591BB8">
      <w:pPr>
        <w:rPr>
          <w:sz w:val="32"/>
          <w:szCs w:val="32"/>
        </w:rPr>
      </w:pPr>
      <w:r>
        <w:rPr>
          <w:noProof/>
          <w:sz w:val="32"/>
          <w:szCs w:val="32"/>
          <w:lang w:val="en-US"/>
        </w:rPr>
        <w:lastRenderedPageBreak/>
        <w:drawing>
          <wp:inline distT="0" distB="0" distL="0" distR="0" wp14:anchorId="131E7228" wp14:editId="1F5A362D">
            <wp:extent cx="5943600" cy="3937635"/>
            <wp:effectExtent l="0" t="0" r="0" b="5715"/>
            <wp:docPr id="21" name="Picture 21" descr="C:\Users\Richpat\AppData\Local\Microsoft\Windows\INetCache\Content.MSO\E0867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pat\AppData\Local\Microsoft\Windows\INetCache\Content.MSO\E08678A0.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7340CBBF" w14:textId="77777777" w:rsidR="00591BB8" w:rsidRDefault="00591BB8"/>
    <w:p w14:paraId="6B463593" w14:textId="77777777" w:rsidR="00591BB8" w:rsidRDefault="00591BB8">
      <w:r>
        <w:t xml:space="preserve">Lastly, the forecast for individual review ratings levels show the </w:t>
      </w:r>
    </w:p>
    <w:p w14:paraId="3FE6C4FF" w14:textId="77777777" w:rsidR="00591BB8" w:rsidRDefault="00591BB8"/>
    <w:p w14:paraId="1CE23F54" w14:textId="20E3B6B5" w:rsidR="00591BB8" w:rsidRDefault="00591BB8">
      <w:pPr>
        <w:rPr>
          <w:sz w:val="32"/>
          <w:szCs w:val="32"/>
        </w:rPr>
      </w:pPr>
      <w:r>
        <w:rPr>
          <w:noProof/>
          <w:lang w:val="en-US"/>
        </w:rPr>
        <w:drawing>
          <wp:inline distT="0" distB="0" distL="0" distR="0" wp14:anchorId="1668C51B" wp14:editId="51957D58">
            <wp:extent cx="5943600" cy="3625850"/>
            <wp:effectExtent l="0" t="0" r="0" b="0"/>
            <wp:docPr id="22" name="Picture 22" descr="C:\Users\Richpat\AppData\Local\Microsoft\Windows\INetCache\Content.MSO\4F388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hpat\AppData\Local\Microsoft\Windows\INetCache\Content.MSO\4F3887AE.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r>
        <w:br w:type="page"/>
      </w:r>
    </w:p>
    <w:p w14:paraId="290FB5F7" w14:textId="4D324733" w:rsidR="00356A30" w:rsidRDefault="00356A30" w:rsidP="00356A30">
      <w:pPr>
        <w:pStyle w:val="Heading2"/>
      </w:pPr>
      <w:r>
        <w:lastRenderedPageBreak/>
        <w:t xml:space="preserve">Observation: Reduction in business at Gordon Ramsay </w:t>
      </w:r>
      <w:proofErr w:type="spellStart"/>
      <w:r>
        <w:t>BurGR</w:t>
      </w:r>
      <w:proofErr w:type="spellEnd"/>
    </w:p>
    <w:p w14:paraId="5573F92A" w14:textId="77777777" w:rsidR="00CD36C6" w:rsidRDefault="00CD36C6" w:rsidP="00356A30">
      <w:pPr>
        <w:rPr>
          <w:highlight w:val="white"/>
        </w:rPr>
      </w:pPr>
      <w:r>
        <w:rPr>
          <w:highlight w:val="white"/>
        </w:rPr>
        <w:t xml:space="preserve">The Gordon Ramsay </w:t>
      </w:r>
      <w:proofErr w:type="spellStart"/>
      <w:r>
        <w:rPr>
          <w:highlight w:val="white"/>
        </w:rPr>
        <w:t>BurGR</w:t>
      </w:r>
      <w:proofErr w:type="spellEnd"/>
      <w:r>
        <w:rPr>
          <w:highlight w:val="white"/>
        </w:rPr>
        <w:t xml:space="preserve"> restaurant is the restaurant in Las Vegas with the second highest count of reviews in the Yelp dataset.</w:t>
      </w:r>
    </w:p>
    <w:p w14:paraId="483B0DAC" w14:textId="77777777" w:rsidR="00CD36C6" w:rsidRDefault="00CD36C6" w:rsidP="00356A30">
      <w:pPr>
        <w:rPr>
          <w:highlight w:val="white"/>
        </w:rPr>
      </w:pPr>
    </w:p>
    <w:p w14:paraId="1A48AC9A" w14:textId="5D2AA64F" w:rsidR="00356A30" w:rsidRDefault="00356A30" w:rsidP="00356A30">
      <w:pPr>
        <w:rPr>
          <w:highlight w:val="white"/>
        </w:rPr>
      </w:pPr>
      <w:r>
        <w:rPr>
          <w:highlight w:val="white"/>
        </w:rPr>
        <w:t xml:space="preserve">A full forecasting model was run for Gordon Ramsay </w:t>
      </w:r>
      <w:proofErr w:type="spellStart"/>
      <w:r>
        <w:rPr>
          <w:highlight w:val="white"/>
        </w:rPr>
        <w:t>BurGR</w:t>
      </w:r>
      <w:proofErr w:type="spellEnd"/>
      <w:r>
        <w:rPr>
          <w:highlight w:val="white"/>
        </w:rPr>
        <w:t xml:space="preserve"> restaurant, and it shows that reviews are declining.</w:t>
      </w:r>
    </w:p>
    <w:p w14:paraId="650A73E5" w14:textId="77777777" w:rsidR="00356A30" w:rsidRDefault="00356A30" w:rsidP="00356A30">
      <w:pPr>
        <w:rPr>
          <w:highlight w:val="white"/>
        </w:rPr>
      </w:pPr>
    </w:p>
    <w:p w14:paraId="5AC490EE" w14:textId="1A142A10" w:rsidR="00356A30" w:rsidRDefault="00CD36C6" w:rsidP="00356A30">
      <w:pPr>
        <w:rPr>
          <w:highlight w:val="white"/>
        </w:rPr>
      </w:pPr>
      <w:r>
        <w:rPr>
          <w:highlight w:val="white"/>
        </w:rPr>
        <w:t>The p</w:t>
      </w:r>
      <w:r w:rsidR="00356A30">
        <w:rPr>
          <w:highlight w:val="white"/>
        </w:rPr>
        <w:t xml:space="preserve">eriod for this analysis was </w:t>
      </w:r>
      <w:r>
        <w:rPr>
          <w:highlight w:val="white"/>
        </w:rPr>
        <w:t xml:space="preserve">reviews from </w:t>
      </w:r>
      <w:r w:rsidR="00356A30">
        <w:rPr>
          <w:highlight w:val="white"/>
        </w:rPr>
        <w:t>2012/01/01 thru 2017/12/31 actuals and 24 months forecast 2018/0101 thru 2019/12/13.</w:t>
      </w:r>
    </w:p>
    <w:p w14:paraId="129E682E" w14:textId="620F614F" w:rsidR="00CD36C6" w:rsidRDefault="00CD36C6" w:rsidP="00356A30">
      <w:pPr>
        <w:rPr>
          <w:highlight w:val="white"/>
        </w:rPr>
      </w:pPr>
    </w:p>
    <w:p w14:paraId="0315012C" w14:textId="37EA6350" w:rsidR="00CD36C6" w:rsidRDefault="00CD36C6" w:rsidP="00356A30">
      <w:pPr>
        <w:rPr>
          <w:highlight w:val="white"/>
        </w:rPr>
      </w:pPr>
      <w:r>
        <w:rPr>
          <w:highlight w:val="white"/>
        </w:rPr>
        <w:t>The forecast chart below shows a reducing review count, which is indicative of a business that is worsening.</w:t>
      </w:r>
    </w:p>
    <w:p w14:paraId="27802889" w14:textId="7A9FE2C9" w:rsidR="00356A30" w:rsidRDefault="00356A30" w:rsidP="00356A30">
      <w:pPr>
        <w:rPr>
          <w:highlight w:val="white"/>
        </w:rPr>
      </w:pPr>
    </w:p>
    <w:p w14:paraId="62CC431C" w14:textId="0E46AC38" w:rsidR="00356A30" w:rsidRDefault="00356A30" w:rsidP="00783000">
      <w:pPr>
        <w:jc w:val="center"/>
        <w:rPr>
          <w:highlight w:val="white"/>
        </w:rPr>
      </w:pPr>
      <w:r>
        <w:rPr>
          <w:noProof/>
          <w:highlight w:val="white"/>
          <w:lang w:val="en-US"/>
        </w:rPr>
        <w:drawing>
          <wp:inline distT="0" distB="0" distL="0" distR="0" wp14:anchorId="67063FF4" wp14:editId="40FEE93D">
            <wp:extent cx="5606628" cy="3338819"/>
            <wp:effectExtent l="0" t="0" r="0" b="0"/>
            <wp:docPr id="17" name="Picture 17" descr="C:\Users\Richpat\AppData\Local\Microsoft\Windows\INetCache\Content.MSO\3E690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pat\AppData\Local\Microsoft\Windows\INetCache\Content.MSO\3E69064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723" cy="3341257"/>
                    </a:xfrm>
                    <a:prstGeom prst="rect">
                      <a:avLst/>
                    </a:prstGeom>
                    <a:noFill/>
                    <a:ln>
                      <a:noFill/>
                    </a:ln>
                  </pic:spPr>
                </pic:pic>
              </a:graphicData>
            </a:graphic>
          </wp:inline>
        </w:drawing>
      </w:r>
    </w:p>
    <w:p w14:paraId="484998C4" w14:textId="77777777" w:rsidR="00783000" w:rsidRDefault="00783000" w:rsidP="00783000">
      <w:pPr>
        <w:jc w:val="center"/>
        <w:rPr>
          <w:highlight w:val="white"/>
        </w:rPr>
      </w:pPr>
    </w:p>
    <w:p w14:paraId="20854857" w14:textId="7027AED8" w:rsidR="00356A30" w:rsidRDefault="00356A30" w:rsidP="00356A30">
      <w:pPr>
        <w:rPr>
          <w:highlight w:val="white"/>
        </w:rPr>
      </w:pPr>
      <w:r>
        <w:rPr>
          <w:highlight w:val="white"/>
        </w:rPr>
        <w:t xml:space="preserve">As can be seen by the trend chart (below), the forecast </w:t>
      </w:r>
      <w:r w:rsidR="00CD36C6">
        <w:rPr>
          <w:highlight w:val="white"/>
        </w:rPr>
        <w:t xml:space="preserve">shows </w:t>
      </w:r>
      <w:r>
        <w:rPr>
          <w:highlight w:val="white"/>
        </w:rPr>
        <w:t xml:space="preserve">that the Yelp review count will </w:t>
      </w:r>
      <w:r w:rsidR="00CD36C6">
        <w:rPr>
          <w:highlight w:val="white"/>
        </w:rPr>
        <w:t xml:space="preserve">continue to </w:t>
      </w:r>
      <w:r>
        <w:rPr>
          <w:highlight w:val="white"/>
        </w:rPr>
        <w:t>decrease over the next two years.</w:t>
      </w:r>
    </w:p>
    <w:p w14:paraId="444DA700" w14:textId="720C7D91" w:rsidR="00356A30" w:rsidRDefault="00356A30" w:rsidP="00356A30">
      <w:pPr>
        <w:rPr>
          <w:highlight w:val="white"/>
        </w:rPr>
      </w:pPr>
    </w:p>
    <w:p w14:paraId="643A2A52" w14:textId="6754024E" w:rsidR="00356A30" w:rsidRDefault="00356A30" w:rsidP="00356A30">
      <w:pPr>
        <w:rPr>
          <w:highlight w:val="white"/>
        </w:rPr>
      </w:pPr>
      <w:r>
        <w:rPr>
          <w:highlight w:val="white"/>
        </w:rPr>
        <w:t xml:space="preserve">In addition, looking at the profile of the seasonality chart, it appears as if seasonality is at play here as well. The </w:t>
      </w:r>
      <w:r w:rsidR="001E394F">
        <w:rPr>
          <w:highlight w:val="white"/>
        </w:rPr>
        <w:t>periods end-January, as well as August thru December appear to have reduced reviews – implying reduced business over this time.</w:t>
      </w:r>
    </w:p>
    <w:p w14:paraId="1CE96299" w14:textId="40784F83" w:rsidR="001E394F" w:rsidRDefault="001E394F" w:rsidP="00356A30">
      <w:pPr>
        <w:rPr>
          <w:highlight w:val="white"/>
        </w:rPr>
      </w:pPr>
    </w:p>
    <w:p w14:paraId="628F3CD0" w14:textId="35D669AD" w:rsidR="001E394F" w:rsidRDefault="001E394F" w:rsidP="00356A30">
      <w:pPr>
        <w:rPr>
          <w:highlight w:val="white"/>
        </w:rPr>
      </w:pPr>
      <w:r>
        <w:rPr>
          <w:highlight w:val="white"/>
        </w:rPr>
        <w:t>What should be investigated is “what is the difference between June/July and all other months”.</w:t>
      </w:r>
    </w:p>
    <w:p w14:paraId="586EFCF7" w14:textId="34EB81EC" w:rsidR="00356A30" w:rsidRDefault="00356A30" w:rsidP="00356A30">
      <w:pPr>
        <w:rPr>
          <w:highlight w:val="white"/>
        </w:rPr>
      </w:pPr>
    </w:p>
    <w:p w14:paraId="49E40DAE" w14:textId="122CE658" w:rsidR="00356A30" w:rsidRDefault="00356A30" w:rsidP="00356A30">
      <w:pPr>
        <w:rPr>
          <w:highlight w:val="white"/>
        </w:rPr>
      </w:pPr>
      <w:r>
        <w:rPr>
          <w:noProof/>
          <w:highlight w:val="white"/>
          <w:lang w:val="en-US"/>
        </w:rPr>
        <w:drawing>
          <wp:inline distT="0" distB="0" distL="0" distR="0" wp14:anchorId="671CFB41" wp14:editId="6F2DAA7B">
            <wp:extent cx="5482918" cy="3632433"/>
            <wp:effectExtent l="0" t="0" r="3810" b="6350"/>
            <wp:docPr id="18" name="Picture 18" descr="C:\Users\Richpat\AppData\Local\Microsoft\Windows\INetCache\Content.MSO\C9706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pat\AppData\Local\Microsoft\Windows\INetCache\Content.MSO\C9706B9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3165" cy="3645847"/>
                    </a:xfrm>
                    <a:prstGeom prst="rect">
                      <a:avLst/>
                    </a:prstGeom>
                    <a:noFill/>
                    <a:ln>
                      <a:noFill/>
                    </a:ln>
                  </pic:spPr>
                </pic:pic>
              </a:graphicData>
            </a:graphic>
          </wp:inline>
        </w:drawing>
      </w:r>
    </w:p>
    <w:p w14:paraId="5F8D7890" w14:textId="515707CD" w:rsidR="00783000" w:rsidRDefault="00783000" w:rsidP="00356A30">
      <w:pPr>
        <w:rPr>
          <w:highlight w:val="white"/>
        </w:rPr>
      </w:pPr>
    </w:p>
    <w:p w14:paraId="12D314FF" w14:textId="5EE57153" w:rsidR="00783000" w:rsidRDefault="00783000" w:rsidP="00356A30">
      <w:pPr>
        <w:rPr>
          <w:highlight w:val="white"/>
        </w:rPr>
      </w:pPr>
      <w:r>
        <w:rPr>
          <w:highlight w:val="white"/>
        </w:rPr>
        <w:t>To complete this analysis, it would be worthwhile to identify the behavior of users at the time of giving reviews.</w:t>
      </w:r>
    </w:p>
    <w:p w14:paraId="23395D36" w14:textId="6AB9B535" w:rsidR="00783000" w:rsidRDefault="00783000" w:rsidP="00356A30">
      <w:pPr>
        <w:rPr>
          <w:highlight w:val="white"/>
        </w:rPr>
      </w:pPr>
    </w:p>
    <w:p w14:paraId="7169B53A" w14:textId="7CB05D5A" w:rsidR="00783000" w:rsidRDefault="00783000" w:rsidP="00356A30">
      <w:pPr>
        <w:rPr>
          <w:highlight w:val="white"/>
        </w:rPr>
      </w:pPr>
      <w:r>
        <w:rPr>
          <w:noProof/>
          <w:highlight w:val="white"/>
          <w:lang w:val="en-US"/>
        </w:rPr>
        <w:drawing>
          <wp:inline distT="0" distB="0" distL="0" distR="0" wp14:anchorId="6EABF196" wp14:editId="2E2DE134">
            <wp:extent cx="5421043" cy="3307068"/>
            <wp:effectExtent l="0" t="0" r="8255" b="8255"/>
            <wp:docPr id="19" name="Picture 19" descr="C:\Users\Richpat\AppData\Local\Microsoft\Windows\INetCache\Content.MSO\64CA5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pat\AppData\Local\Microsoft\Windows\INetCache\Content.MSO\64CA5414.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5330" cy="3315784"/>
                    </a:xfrm>
                    <a:prstGeom prst="rect">
                      <a:avLst/>
                    </a:prstGeom>
                    <a:noFill/>
                    <a:ln>
                      <a:noFill/>
                    </a:ln>
                  </pic:spPr>
                </pic:pic>
              </a:graphicData>
            </a:graphic>
          </wp:inline>
        </w:drawing>
      </w:r>
    </w:p>
    <w:p w14:paraId="73482E29" w14:textId="77777777" w:rsidR="00356A30" w:rsidRDefault="00356A30" w:rsidP="00390E29">
      <w:pPr>
        <w:rPr>
          <w:highlight w:val="white"/>
        </w:rPr>
      </w:pPr>
    </w:p>
    <w:p w14:paraId="63C95B7F" w14:textId="2CBBE971" w:rsidR="008C7A93" w:rsidRDefault="008C7A93" w:rsidP="00A04ECA">
      <w:pPr>
        <w:pStyle w:val="Heading1"/>
        <w:rPr>
          <w:highlight w:val="white"/>
        </w:rPr>
      </w:pPr>
      <w:r w:rsidRPr="00DE2F57">
        <w:rPr>
          <w:highlight w:val="white"/>
        </w:rPr>
        <w:lastRenderedPageBreak/>
        <w:t>Conclusions</w:t>
      </w:r>
    </w:p>
    <w:p w14:paraId="739DE289" w14:textId="76AE792A" w:rsidR="0079240C" w:rsidRDefault="0079240C" w:rsidP="0079240C">
      <w:pPr>
        <w:pStyle w:val="Heading2"/>
        <w:rPr>
          <w:highlight w:val="white"/>
        </w:rPr>
      </w:pPr>
      <w:r>
        <w:rPr>
          <w:highlight w:val="white"/>
        </w:rPr>
        <w:t>General</w:t>
      </w:r>
    </w:p>
    <w:p w14:paraId="2DBE24CF" w14:textId="358C483C" w:rsidR="006E5141" w:rsidRDefault="000354DC" w:rsidP="00993AAA">
      <w:pPr>
        <w:rPr>
          <w:highlight w:val="white"/>
        </w:rPr>
      </w:pPr>
      <w:r>
        <w:rPr>
          <w:highlight w:val="white"/>
        </w:rPr>
        <w:t>As can be seen throughout this report, analyzing the Yelp data provided a variety of topic areas that were used to conduct an analysis of crowd-sourced user reviews.</w:t>
      </w:r>
    </w:p>
    <w:p w14:paraId="5C28DFDF" w14:textId="27215BEF" w:rsidR="000354DC" w:rsidRDefault="000354DC" w:rsidP="00993AAA">
      <w:pPr>
        <w:rPr>
          <w:highlight w:val="white"/>
        </w:rPr>
      </w:pPr>
    </w:p>
    <w:p w14:paraId="45D0A535" w14:textId="665D007D" w:rsidR="000354DC" w:rsidRDefault="000354DC" w:rsidP="00993AAA">
      <w:pPr>
        <w:rPr>
          <w:highlight w:val="white"/>
        </w:rPr>
      </w:pPr>
      <w:r>
        <w:rPr>
          <w:highlight w:val="white"/>
        </w:rPr>
        <w:t>The analysis, including modeling, covered the following areas:</w:t>
      </w:r>
    </w:p>
    <w:p w14:paraId="18E8AC08" w14:textId="0A11A831" w:rsidR="000354DC" w:rsidRDefault="000354DC" w:rsidP="000354DC">
      <w:pPr>
        <w:pStyle w:val="ListParagraph"/>
        <w:numPr>
          <w:ilvl w:val="0"/>
          <w:numId w:val="25"/>
        </w:numPr>
        <w:rPr>
          <w:highlight w:val="white"/>
        </w:rPr>
      </w:pPr>
      <w:r>
        <w:rPr>
          <w:highlight w:val="white"/>
        </w:rPr>
        <w:t>Text mining to derive review sentiment analysis</w:t>
      </w:r>
    </w:p>
    <w:p w14:paraId="626E1AEB" w14:textId="7E26F6F9" w:rsidR="000354DC" w:rsidRDefault="000354DC" w:rsidP="000354DC">
      <w:pPr>
        <w:pStyle w:val="ListParagraph"/>
        <w:numPr>
          <w:ilvl w:val="0"/>
          <w:numId w:val="25"/>
        </w:numPr>
        <w:rPr>
          <w:highlight w:val="white"/>
        </w:rPr>
      </w:pPr>
      <w:r>
        <w:rPr>
          <w:highlight w:val="white"/>
        </w:rPr>
        <w:t>Text mining to derive review authenticity analysis</w:t>
      </w:r>
    </w:p>
    <w:p w14:paraId="37DDAB5D" w14:textId="437A66D6" w:rsidR="000354DC" w:rsidRDefault="000354DC" w:rsidP="000354DC">
      <w:pPr>
        <w:pStyle w:val="ListParagraph"/>
        <w:numPr>
          <w:ilvl w:val="0"/>
          <w:numId w:val="25"/>
        </w:numPr>
        <w:rPr>
          <w:highlight w:val="white"/>
        </w:rPr>
      </w:pPr>
      <w:r>
        <w:rPr>
          <w:highlight w:val="white"/>
        </w:rPr>
        <w:t>Text mining to derive tip sentiment analysis</w:t>
      </w:r>
    </w:p>
    <w:p w14:paraId="49C7E99F" w14:textId="4A4D14C1" w:rsidR="000354DC" w:rsidRDefault="000354DC" w:rsidP="000354DC">
      <w:pPr>
        <w:pStyle w:val="ListParagraph"/>
        <w:numPr>
          <w:ilvl w:val="0"/>
          <w:numId w:val="25"/>
        </w:numPr>
        <w:rPr>
          <w:highlight w:val="white"/>
        </w:rPr>
      </w:pPr>
      <w:r>
        <w:rPr>
          <w:highlight w:val="white"/>
        </w:rPr>
        <w:t>Topic modeling of reviews to segment reviews</w:t>
      </w:r>
    </w:p>
    <w:p w14:paraId="0A21FA5F" w14:textId="364F8B51" w:rsidR="000354DC" w:rsidRDefault="000354DC" w:rsidP="000354DC">
      <w:pPr>
        <w:pStyle w:val="ListParagraph"/>
        <w:numPr>
          <w:ilvl w:val="0"/>
          <w:numId w:val="25"/>
        </w:numPr>
        <w:rPr>
          <w:highlight w:val="white"/>
        </w:rPr>
      </w:pPr>
      <w:r>
        <w:rPr>
          <w:highlight w:val="white"/>
        </w:rPr>
        <w:t>Review count and rating forecasting</w:t>
      </w:r>
    </w:p>
    <w:p w14:paraId="24A06CC2" w14:textId="79DEEAE4" w:rsidR="000354DC" w:rsidRDefault="000354DC" w:rsidP="000354DC">
      <w:pPr>
        <w:pStyle w:val="ListParagraph"/>
        <w:numPr>
          <w:ilvl w:val="0"/>
          <w:numId w:val="25"/>
        </w:numPr>
        <w:rPr>
          <w:highlight w:val="white"/>
        </w:rPr>
      </w:pPr>
      <w:r>
        <w:rPr>
          <w:highlight w:val="white"/>
        </w:rPr>
        <w:t>Review seasonality analysis</w:t>
      </w:r>
    </w:p>
    <w:p w14:paraId="77E62370" w14:textId="1E0E8B87" w:rsidR="000354DC" w:rsidRDefault="000354DC" w:rsidP="000354DC">
      <w:pPr>
        <w:pStyle w:val="ListParagraph"/>
        <w:numPr>
          <w:ilvl w:val="0"/>
          <w:numId w:val="25"/>
        </w:numPr>
        <w:rPr>
          <w:highlight w:val="white"/>
        </w:rPr>
      </w:pPr>
      <w:r>
        <w:rPr>
          <w:highlight w:val="white"/>
        </w:rPr>
        <w:t>Photo analysis for photo segmentation</w:t>
      </w:r>
    </w:p>
    <w:p w14:paraId="2F0B6D85" w14:textId="31527925" w:rsidR="000354DC" w:rsidRDefault="000354DC" w:rsidP="000354DC">
      <w:pPr>
        <w:pStyle w:val="ListParagraph"/>
        <w:numPr>
          <w:ilvl w:val="0"/>
          <w:numId w:val="25"/>
        </w:numPr>
        <w:rPr>
          <w:highlight w:val="white"/>
        </w:rPr>
      </w:pPr>
      <w:r>
        <w:rPr>
          <w:highlight w:val="white"/>
        </w:rPr>
        <w:t>Geo visualization for business selection</w:t>
      </w:r>
    </w:p>
    <w:p w14:paraId="43FE4B38" w14:textId="61BBEE7A" w:rsidR="000354DC" w:rsidRDefault="000354DC" w:rsidP="000354DC">
      <w:pPr>
        <w:rPr>
          <w:highlight w:val="white"/>
        </w:rPr>
      </w:pPr>
    </w:p>
    <w:p w14:paraId="01B89F82" w14:textId="1342E935" w:rsidR="000354DC" w:rsidRDefault="000354DC" w:rsidP="000354DC">
      <w:pPr>
        <w:rPr>
          <w:highlight w:val="white"/>
        </w:rPr>
      </w:pPr>
      <w:r>
        <w:rPr>
          <w:highlight w:val="white"/>
        </w:rPr>
        <w:t>From this analysis, a number of observations were derived</w:t>
      </w:r>
      <w:r w:rsidR="00AF27A0">
        <w:rPr>
          <w:highlight w:val="white"/>
        </w:rPr>
        <w:t>, including:</w:t>
      </w:r>
    </w:p>
    <w:p w14:paraId="1B7063A8" w14:textId="7A6500DA" w:rsidR="00AF27A0" w:rsidRDefault="00AF27A0" w:rsidP="00AF27A0">
      <w:pPr>
        <w:pStyle w:val="ListParagraph"/>
        <w:numPr>
          <w:ilvl w:val="0"/>
          <w:numId w:val="25"/>
        </w:numPr>
        <w:rPr>
          <w:highlight w:val="white"/>
        </w:rPr>
      </w:pPr>
      <w:r>
        <w:rPr>
          <w:highlight w:val="white"/>
        </w:rPr>
        <w:t>Seasonality identification from forecasting</w:t>
      </w:r>
    </w:p>
    <w:p w14:paraId="4C8DBE84" w14:textId="7AC6E21E" w:rsidR="00AF27A0" w:rsidRDefault="00AF27A0" w:rsidP="00AF27A0">
      <w:pPr>
        <w:pStyle w:val="ListParagraph"/>
        <w:numPr>
          <w:ilvl w:val="0"/>
          <w:numId w:val="25"/>
        </w:numPr>
        <w:rPr>
          <w:highlight w:val="white"/>
        </w:rPr>
      </w:pPr>
      <w:r>
        <w:rPr>
          <w:highlight w:val="white"/>
        </w:rPr>
        <w:t>Conflict between star ratings and sentiment</w:t>
      </w:r>
    </w:p>
    <w:p w14:paraId="3ADD93A2" w14:textId="78370C50" w:rsidR="00AF27A0" w:rsidRDefault="00AF27A0" w:rsidP="00AF27A0">
      <w:pPr>
        <w:pStyle w:val="ListParagraph"/>
        <w:numPr>
          <w:ilvl w:val="0"/>
          <w:numId w:val="25"/>
        </w:numPr>
        <w:rPr>
          <w:highlight w:val="white"/>
        </w:rPr>
      </w:pPr>
      <w:r>
        <w:rPr>
          <w:highlight w:val="white"/>
        </w:rPr>
        <w:t>Conflicts between star ratings and authenticity</w:t>
      </w:r>
    </w:p>
    <w:p w14:paraId="72E046E8" w14:textId="0928773B" w:rsidR="00AF27A0" w:rsidRDefault="00AF27A0" w:rsidP="00AF27A0">
      <w:pPr>
        <w:rPr>
          <w:highlight w:val="white"/>
        </w:rPr>
      </w:pPr>
    </w:p>
    <w:p w14:paraId="7072C109" w14:textId="0772BFB9" w:rsidR="00AF27A0" w:rsidRDefault="00AF27A0" w:rsidP="00AF27A0">
      <w:pPr>
        <w:rPr>
          <w:highlight w:val="white"/>
        </w:rPr>
      </w:pPr>
      <w:r>
        <w:rPr>
          <w:highlight w:val="white"/>
        </w:rPr>
        <w:t>The takeaways from this for geographic areas or business groups are:</w:t>
      </w:r>
    </w:p>
    <w:p w14:paraId="5831CE2F" w14:textId="5438666E" w:rsidR="00AF27A0" w:rsidRDefault="00AF27A0" w:rsidP="00AF27A0">
      <w:pPr>
        <w:pStyle w:val="ListParagraph"/>
        <w:numPr>
          <w:ilvl w:val="0"/>
          <w:numId w:val="25"/>
        </w:numPr>
        <w:rPr>
          <w:highlight w:val="white"/>
        </w:rPr>
      </w:pPr>
      <w:r>
        <w:rPr>
          <w:highlight w:val="white"/>
        </w:rPr>
        <w:t xml:space="preserve">Social Media strategy can be enhanced by reviewing </w:t>
      </w:r>
      <w:proofErr w:type="spellStart"/>
      <w:r>
        <w:rPr>
          <w:highlight w:val="white"/>
        </w:rPr>
        <w:t>theses</w:t>
      </w:r>
      <w:proofErr w:type="spellEnd"/>
      <w:r>
        <w:rPr>
          <w:highlight w:val="white"/>
        </w:rPr>
        <w:t xml:space="preserve"> results</w:t>
      </w:r>
    </w:p>
    <w:p w14:paraId="12BE78EF" w14:textId="6C14BD94" w:rsidR="00AF27A0" w:rsidRDefault="00AF27A0" w:rsidP="00AF27A0">
      <w:pPr>
        <w:pStyle w:val="ListParagraph"/>
        <w:numPr>
          <w:ilvl w:val="0"/>
          <w:numId w:val="25"/>
        </w:numPr>
        <w:rPr>
          <w:highlight w:val="white"/>
        </w:rPr>
      </w:pPr>
      <w:r>
        <w:rPr>
          <w:highlight w:val="white"/>
        </w:rPr>
        <w:t>Business cycles can be identified using these results</w:t>
      </w:r>
    </w:p>
    <w:p w14:paraId="72B9D59E" w14:textId="081A7B32" w:rsidR="00AF27A0" w:rsidRDefault="00AF27A0" w:rsidP="00AF27A0">
      <w:pPr>
        <w:pStyle w:val="ListParagraph"/>
        <w:numPr>
          <w:ilvl w:val="0"/>
          <w:numId w:val="25"/>
        </w:numPr>
        <w:rPr>
          <w:highlight w:val="white"/>
        </w:rPr>
      </w:pPr>
      <w:r>
        <w:rPr>
          <w:highlight w:val="white"/>
        </w:rPr>
        <w:t>Comparative behavior can be derived based on topic modeling</w:t>
      </w:r>
    </w:p>
    <w:p w14:paraId="7AF4EE59" w14:textId="0BEC6C0D" w:rsidR="00AF27A0" w:rsidRDefault="00AF27A0" w:rsidP="00AF27A0">
      <w:pPr>
        <w:rPr>
          <w:highlight w:val="white"/>
        </w:rPr>
      </w:pPr>
    </w:p>
    <w:p w14:paraId="07F9D670" w14:textId="1F36C48F" w:rsidR="00AF27A0" w:rsidRDefault="00AF27A0" w:rsidP="00AF27A0">
      <w:pPr>
        <w:rPr>
          <w:highlight w:val="white"/>
        </w:rPr>
      </w:pPr>
      <w:r>
        <w:rPr>
          <w:highlight w:val="white"/>
        </w:rPr>
        <w:t>To conclude, there is a wealth of information contained in the Yelp dataset that allowed conclusions to be drawn from the analysis.</w:t>
      </w:r>
    </w:p>
    <w:p w14:paraId="058A6D67" w14:textId="2A93CD94" w:rsidR="00AF27A0" w:rsidRDefault="00AF27A0" w:rsidP="00AF27A0">
      <w:pPr>
        <w:rPr>
          <w:highlight w:val="white"/>
        </w:rPr>
      </w:pPr>
    </w:p>
    <w:p w14:paraId="03427359" w14:textId="30FAF043" w:rsidR="00AF27A0" w:rsidRDefault="00AF27A0" w:rsidP="00AF27A0">
      <w:pPr>
        <w:rPr>
          <w:highlight w:val="white"/>
        </w:rPr>
      </w:pPr>
      <w:r>
        <w:rPr>
          <w:highlight w:val="white"/>
        </w:rPr>
        <w:t xml:space="preserve">In addition, some of the analysis left some questions that require answers for further analysis. </w:t>
      </w:r>
    </w:p>
    <w:p w14:paraId="25E0014D" w14:textId="1D9E9AFA" w:rsidR="00AF27A0" w:rsidRDefault="00AF27A0" w:rsidP="00AF27A0">
      <w:pPr>
        <w:rPr>
          <w:highlight w:val="white"/>
        </w:rPr>
      </w:pPr>
    </w:p>
    <w:p w14:paraId="68AC1E8B" w14:textId="0A56AB2B" w:rsidR="00AF27A0" w:rsidRDefault="00AF27A0" w:rsidP="00AF27A0">
      <w:pPr>
        <w:rPr>
          <w:highlight w:val="white"/>
        </w:rPr>
      </w:pPr>
      <w:r>
        <w:rPr>
          <w:highlight w:val="white"/>
        </w:rPr>
        <w:t>Lastly, there is further analysis that can be conducted on the Yelp data that we did not cover:</w:t>
      </w:r>
    </w:p>
    <w:p w14:paraId="39F140A7" w14:textId="3F600377" w:rsidR="00AF27A0" w:rsidRDefault="00AF27A0" w:rsidP="00AF27A0">
      <w:pPr>
        <w:pStyle w:val="ListParagraph"/>
        <w:numPr>
          <w:ilvl w:val="0"/>
          <w:numId w:val="25"/>
        </w:numPr>
        <w:rPr>
          <w:highlight w:val="white"/>
        </w:rPr>
      </w:pPr>
      <w:r>
        <w:rPr>
          <w:highlight w:val="white"/>
        </w:rPr>
        <w:t>User</w:t>
      </w:r>
    </w:p>
    <w:p w14:paraId="19937413" w14:textId="154CD002" w:rsidR="00AF27A0" w:rsidRDefault="00AF27A0" w:rsidP="00AF27A0">
      <w:pPr>
        <w:pStyle w:val="ListParagraph"/>
        <w:numPr>
          <w:ilvl w:val="0"/>
          <w:numId w:val="25"/>
        </w:numPr>
        <w:rPr>
          <w:highlight w:val="white"/>
        </w:rPr>
      </w:pPr>
      <w:r>
        <w:rPr>
          <w:highlight w:val="white"/>
        </w:rPr>
        <w:t>Prediction of star ratings</w:t>
      </w:r>
    </w:p>
    <w:sectPr w:rsidR="00AF27A0">
      <w:head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6CB8A" w14:textId="77777777" w:rsidR="008677EA" w:rsidRDefault="008677EA" w:rsidP="004336EA">
      <w:pPr>
        <w:spacing w:line="240" w:lineRule="auto"/>
      </w:pPr>
      <w:r>
        <w:separator/>
      </w:r>
    </w:p>
  </w:endnote>
  <w:endnote w:type="continuationSeparator" w:id="0">
    <w:p w14:paraId="3517A5F8" w14:textId="77777777" w:rsidR="008677EA" w:rsidRDefault="008677EA"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01BBB0" w14:textId="77777777" w:rsidR="008677EA" w:rsidRDefault="008677EA" w:rsidP="004336EA">
      <w:pPr>
        <w:spacing w:line="240" w:lineRule="auto"/>
      </w:pPr>
      <w:r>
        <w:separator/>
      </w:r>
    </w:p>
  </w:footnote>
  <w:footnote w:type="continuationSeparator" w:id="0">
    <w:p w14:paraId="33A52182" w14:textId="77777777" w:rsidR="008677EA" w:rsidRDefault="008677EA" w:rsidP="004336E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C96262" w:rsidRDefault="00C9626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6D2F06" w:rsidRPr="006D2F06">
          <w:rPr>
            <w:b/>
            <w:bCs/>
            <w:noProof/>
          </w:rPr>
          <w:t>41</w:t>
        </w:r>
        <w:r>
          <w:rPr>
            <w:b/>
            <w:bCs/>
            <w:noProof/>
          </w:rPr>
          <w:fldChar w:fldCharType="end"/>
        </w:r>
      </w:p>
    </w:sdtContent>
  </w:sdt>
  <w:p w14:paraId="501D3CAC" w14:textId="77777777" w:rsidR="00C96262" w:rsidRDefault="00C962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D074A"/>
    <w:multiLevelType w:val="hybridMultilevel"/>
    <w:tmpl w:val="A3407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A1897"/>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C27870"/>
    <w:multiLevelType w:val="hybridMultilevel"/>
    <w:tmpl w:val="7F661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FC57E9"/>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5A2767"/>
    <w:multiLevelType w:val="hybridMultilevel"/>
    <w:tmpl w:val="AFEEC35E"/>
    <w:lvl w:ilvl="0" w:tplc="6E52AFF4">
      <w:start w:val="1"/>
      <w:numFmt w:val="decimal"/>
      <w:lvlText w:val="(%1)"/>
      <w:lvlJc w:val="left"/>
      <w:pPr>
        <w:ind w:left="720" w:hanging="360"/>
      </w:pPr>
      <w:rPr>
        <w:rFonts w:ascii="Arial" w:eastAsia="Arial"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7A78C5"/>
    <w:multiLevelType w:val="hybridMultilevel"/>
    <w:tmpl w:val="F572C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F918F8"/>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4F1498"/>
    <w:multiLevelType w:val="hybridMultilevel"/>
    <w:tmpl w:val="9E3AAA60"/>
    <w:lvl w:ilvl="0" w:tplc="F0CC5E7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164584"/>
    <w:multiLevelType w:val="hybridMultilevel"/>
    <w:tmpl w:val="208A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7355F8"/>
    <w:multiLevelType w:val="hybridMultilevel"/>
    <w:tmpl w:val="9AD8F87A"/>
    <w:lvl w:ilvl="0" w:tplc="AB3497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AD0570"/>
    <w:multiLevelType w:val="hybridMultilevel"/>
    <w:tmpl w:val="154A1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155F26"/>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4B3363"/>
    <w:multiLevelType w:val="hybridMultilevel"/>
    <w:tmpl w:val="07D8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131BBF"/>
    <w:multiLevelType w:val="hybridMultilevel"/>
    <w:tmpl w:val="E60011C0"/>
    <w:lvl w:ilvl="0" w:tplc="C67E4B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7249F1"/>
    <w:multiLevelType w:val="hybridMultilevel"/>
    <w:tmpl w:val="90DE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4"/>
  </w:num>
  <w:num w:numId="4">
    <w:abstractNumId w:val="22"/>
  </w:num>
  <w:num w:numId="5">
    <w:abstractNumId w:val="26"/>
  </w:num>
  <w:num w:numId="6">
    <w:abstractNumId w:val="9"/>
  </w:num>
  <w:num w:numId="7">
    <w:abstractNumId w:val="3"/>
  </w:num>
  <w:num w:numId="8">
    <w:abstractNumId w:val="6"/>
  </w:num>
  <w:num w:numId="9">
    <w:abstractNumId w:val="21"/>
  </w:num>
  <w:num w:numId="10">
    <w:abstractNumId w:val="32"/>
  </w:num>
  <w:num w:numId="11">
    <w:abstractNumId w:val="11"/>
  </w:num>
  <w:num w:numId="12">
    <w:abstractNumId w:val="18"/>
  </w:num>
  <w:num w:numId="13">
    <w:abstractNumId w:val="35"/>
  </w:num>
  <w:num w:numId="14">
    <w:abstractNumId w:val="20"/>
  </w:num>
  <w:num w:numId="15">
    <w:abstractNumId w:val="13"/>
  </w:num>
  <w:num w:numId="16">
    <w:abstractNumId w:val="16"/>
  </w:num>
  <w:num w:numId="17">
    <w:abstractNumId w:val="23"/>
  </w:num>
  <w:num w:numId="18">
    <w:abstractNumId w:val="2"/>
  </w:num>
  <w:num w:numId="19">
    <w:abstractNumId w:val="31"/>
  </w:num>
  <w:num w:numId="20">
    <w:abstractNumId w:val="28"/>
  </w:num>
  <w:num w:numId="21">
    <w:abstractNumId w:val="8"/>
  </w:num>
  <w:num w:numId="22">
    <w:abstractNumId w:val="12"/>
  </w:num>
  <w:num w:numId="23">
    <w:abstractNumId w:val="14"/>
  </w:num>
  <w:num w:numId="24">
    <w:abstractNumId w:val="34"/>
  </w:num>
  <w:num w:numId="25">
    <w:abstractNumId w:val="17"/>
  </w:num>
  <w:num w:numId="26">
    <w:abstractNumId w:val="5"/>
  </w:num>
  <w:num w:numId="27">
    <w:abstractNumId w:val="24"/>
  </w:num>
  <w:num w:numId="28">
    <w:abstractNumId w:val="19"/>
  </w:num>
  <w:num w:numId="29">
    <w:abstractNumId w:val="27"/>
  </w:num>
  <w:num w:numId="30">
    <w:abstractNumId w:val="30"/>
  </w:num>
  <w:num w:numId="31">
    <w:abstractNumId w:val="0"/>
  </w:num>
  <w:num w:numId="32">
    <w:abstractNumId w:val="33"/>
  </w:num>
  <w:num w:numId="33">
    <w:abstractNumId w:val="1"/>
  </w:num>
  <w:num w:numId="34">
    <w:abstractNumId w:val="29"/>
  </w:num>
  <w:num w:numId="35">
    <w:abstractNumId w:val="7"/>
  </w:num>
  <w:num w:numId="36">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B1D"/>
    <w:rsid w:val="00000E0C"/>
    <w:rsid w:val="00016322"/>
    <w:rsid w:val="00016716"/>
    <w:rsid w:val="000354DC"/>
    <w:rsid w:val="00041070"/>
    <w:rsid w:val="00050522"/>
    <w:rsid w:val="000574DD"/>
    <w:rsid w:val="0006052A"/>
    <w:rsid w:val="000619F0"/>
    <w:rsid w:val="000654DB"/>
    <w:rsid w:val="0007702C"/>
    <w:rsid w:val="000A5D69"/>
    <w:rsid w:val="000A634F"/>
    <w:rsid w:val="000B352C"/>
    <w:rsid w:val="000C5AD1"/>
    <w:rsid w:val="000D380A"/>
    <w:rsid w:val="000E62C0"/>
    <w:rsid w:val="000F2A07"/>
    <w:rsid w:val="000F4E50"/>
    <w:rsid w:val="001074B4"/>
    <w:rsid w:val="00116933"/>
    <w:rsid w:val="00117952"/>
    <w:rsid w:val="00121823"/>
    <w:rsid w:val="00122A90"/>
    <w:rsid w:val="00127415"/>
    <w:rsid w:val="001309C8"/>
    <w:rsid w:val="00136321"/>
    <w:rsid w:val="001547DD"/>
    <w:rsid w:val="0016218E"/>
    <w:rsid w:val="0017707D"/>
    <w:rsid w:val="00181EF1"/>
    <w:rsid w:val="001A7431"/>
    <w:rsid w:val="001B2B34"/>
    <w:rsid w:val="001C48AC"/>
    <w:rsid w:val="001D39D7"/>
    <w:rsid w:val="001E0C71"/>
    <w:rsid w:val="001E394F"/>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D2C24"/>
    <w:rsid w:val="002E131B"/>
    <w:rsid w:val="002E1FA3"/>
    <w:rsid w:val="002E54A7"/>
    <w:rsid w:val="002F2480"/>
    <w:rsid w:val="002F3179"/>
    <w:rsid w:val="00322E92"/>
    <w:rsid w:val="00327650"/>
    <w:rsid w:val="0033113D"/>
    <w:rsid w:val="00346C3E"/>
    <w:rsid w:val="00356A30"/>
    <w:rsid w:val="00382A8A"/>
    <w:rsid w:val="00390E29"/>
    <w:rsid w:val="00395ED8"/>
    <w:rsid w:val="003A28B5"/>
    <w:rsid w:val="003B5E5A"/>
    <w:rsid w:val="003E00A9"/>
    <w:rsid w:val="004336EA"/>
    <w:rsid w:val="00442D41"/>
    <w:rsid w:val="004459A5"/>
    <w:rsid w:val="00457904"/>
    <w:rsid w:val="00460370"/>
    <w:rsid w:val="00460A1F"/>
    <w:rsid w:val="004650CF"/>
    <w:rsid w:val="00485864"/>
    <w:rsid w:val="004A2BE1"/>
    <w:rsid w:val="004A3B49"/>
    <w:rsid w:val="004A75D6"/>
    <w:rsid w:val="004A7E9D"/>
    <w:rsid w:val="004B1737"/>
    <w:rsid w:val="004B3312"/>
    <w:rsid w:val="004C2E1D"/>
    <w:rsid w:val="004D3D56"/>
    <w:rsid w:val="004D5892"/>
    <w:rsid w:val="004E19C0"/>
    <w:rsid w:val="004E2E6D"/>
    <w:rsid w:val="004E5237"/>
    <w:rsid w:val="005316A4"/>
    <w:rsid w:val="0053786B"/>
    <w:rsid w:val="0054398B"/>
    <w:rsid w:val="00544F44"/>
    <w:rsid w:val="00552026"/>
    <w:rsid w:val="005670DD"/>
    <w:rsid w:val="00591932"/>
    <w:rsid w:val="00591BB8"/>
    <w:rsid w:val="00596C6D"/>
    <w:rsid w:val="005C1437"/>
    <w:rsid w:val="005D78E2"/>
    <w:rsid w:val="005D7C15"/>
    <w:rsid w:val="005E6B19"/>
    <w:rsid w:val="006249FC"/>
    <w:rsid w:val="00634D85"/>
    <w:rsid w:val="006439B2"/>
    <w:rsid w:val="006504EF"/>
    <w:rsid w:val="00652B86"/>
    <w:rsid w:val="00683982"/>
    <w:rsid w:val="006866B4"/>
    <w:rsid w:val="00690C51"/>
    <w:rsid w:val="006A3121"/>
    <w:rsid w:val="006A5B7A"/>
    <w:rsid w:val="006B0DB9"/>
    <w:rsid w:val="006D2F06"/>
    <w:rsid w:val="006D6C18"/>
    <w:rsid w:val="006E1B48"/>
    <w:rsid w:val="006E4D9E"/>
    <w:rsid w:val="006E5141"/>
    <w:rsid w:val="00706012"/>
    <w:rsid w:val="00737139"/>
    <w:rsid w:val="007379E3"/>
    <w:rsid w:val="007436D7"/>
    <w:rsid w:val="00764078"/>
    <w:rsid w:val="0076553B"/>
    <w:rsid w:val="0077406B"/>
    <w:rsid w:val="00783000"/>
    <w:rsid w:val="00786513"/>
    <w:rsid w:val="00791B3A"/>
    <w:rsid w:val="0079240C"/>
    <w:rsid w:val="007A04A9"/>
    <w:rsid w:val="007B49F8"/>
    <w:rsid w:val="007C4B2F"/>
    <w:rsid w:val="007C4E3E"/>
    <w:rsid w:val="007D6585"/>
    <w:rsid w:val="007E3ED0"/>
    <w:rsid w:val="007E6DF7"/>
    <w:rsid w:val="00802BFF"/>
    <w:rsid w:val="00803CBB"/>
    <w:rsid w:val="0081771F"/>
    <w:rsid w:val="00842794"/>
    <w:rsid w:val="00866BFD"/>
    <w:rsid w:val="008677EA"/>
    <w:rsid w:val="0087028F"/>
    <w:rsid w:val="00871680"/>
    <w:rsid w:val="00892C65"/>
    <w:rsid w:val="008976B8"/>
    <w:rsid w:val="008B27F3"/>
    <w:rsid w:val="008B5D5C"/>
    <w:rsid w:val="008B6476"/>
    <w:rsid w:val="008C7A93"/>
    <w:rsid w:val="008E32FC"/>
    <w:rsid w:val="008E49C1"/>
    <w:rsid w:val="008E5499"/>
    <w:rsid w:val="008E7FFA"/>
    <w:rsid w:val="008F6728"/>
    <w:rsid w:val="00903549"/>
    <w:rsid w:val="009036F9"/>
    <w:rsid w:val="00914CE5"/>
    <w:rsid w:val="00936399"/>
    <w:rsid w:val="00937D3B"/>
    <w:rsid w:val="00945A14"/>
    <w:rsid w:val="00973102"/>
    <w:rsid w:val="009750F6"/>
    <w:rsid w:val="00985BC4"/>
    <w:rsid w:val="00991C78"/>
    <w:rsid w:val="00993AAA"/>
    <w:rsid w:val="00993C2A"/>
    <w:rsid w:val="009962BF"/>
    <w:rsid w:val="009A43E6"/>
    <w:rsid w:val="009A5C82"/>
    <w:rsid w:val="009B0F7F"/>
    <w:rsid w:val="009B351F"/>
    <w:rsid w:val="009C5612"/>
    <w:rsid w:val="009E2DD9"/>
    <w:rsid w:val="009E3713"/>
    <w:rsid w:val="009F2E41"/>
    <w:rsid w:val="00A03FC2"/>
    <w:rsid w:val="00A04ECA"/>
    <w:rsid w:val="00A118F1"/>
    <w:rsid w:val="00A145C9"/>
    <w:rsid w:val="00A256CF"/>
    <w:rsid w:val="00A318C7"/>
    <w:rsid w:val="00A37434"/>
    <w:rsid w:val="00A40455"/>
    <w:rsid w:val="00A50847"/>
    <w:rsid w:val="00A66A51"/>
    <w:rsid w:val="00AA3629"/>
    <w:rsid w:val="00AA7E89"/>
    <w:rsid w:val="00AD7C9F"/>
    <w:rsid w:val="00AF27A0"/>
    <w:rsid w:val="00B12F6E"/>
    <w:rsid w:val="00B3173F"/>
    <w:rsid w:val="00B52AD9"/>
    <w:rsid w:val="00B926B0"/>
    <w:rsid w:val="00BA14C9"/>
    <w:rsid w:val="00BA59F7"/>
    <w:rsid w:val="00BA655D"/>
    <w:rsid w:val="00BA7EAD"/>
    <w:rsid w:val="00BB6069"/>
    <w:rsid w:val="00BE13CF"/>
    <w:rsid w:val="00BE403D"/>
    <w:rsid w:val="00BF0C9C"/>
    <w:rsid w:val="00C01F79"/>
    <w:rsid w:val="00C07F16"/>
    <w:rsid w:val="00C153DB"/>
    <w:rsid w:val="00C21D85"/>
    <w:rsid w:val="00C27EA7"/>
    <w:rsid w:val="00C44582"/>
    <w:rsid w:val="00C60D4A"/>
    <w:rsid w:val="00C60FB0"/>
    <w:rsid w:val="00C702C0"/>
    <w:rsid w:val="00C70970"/>
    <w:rsid w:val="00C8243F"/>
    <w:rsid w:val="00C83E47"/>
    <w:rsid w:val="00C925D6"/>
    <w:rsid w:val="00C95DF3"/>
    <w:rsid w:val="00C96017"/>
    <w:rsid w:val="00C96262"/>
    <w:rsid w:val="00CA6B1E"/>
    <w:rsid w:val="00CB04E4"/>
    <w:rsid w:val="00CC0201"/>
    <w:rsid w:val="00CD1B21"/>
    <w:rsid w:val="00CD36C6"/>
    <w:rsid w:val="00D06FE8"/>
    <w:rsid w:val="00D079DA"/>
    <w:rsid w:val="00D21388"/>
    <w:rsid w:val="00D271FF"/>
    <w:rsid w:val="00D3024B"/>
    <w:rsid w:val="00D4566F"/>
    <w:rsid w:val="00D52EF7"/>
    <w:rsid w:val="00D71AD2"/>
    <w:rsid w:val="00DB3496"/>
    <w:rsid w:val="00DE2F57"/>
    <w:rsid w:val="00DF547E"/>
    <w:rsid w:val="00DF5B1D"/>
    <w:rsid w:val="00E22AFB"/>
    <w:rsid w:val="00E42FD9"/>
    <w:rsid w:val="00E67D6F"/>
    <w:rsid w:val="00E86A5C"/>
    <w:rsid w:val="00E97DF2"/>
    <w:rsid w:val="00EA195B"/>
    <w:rsid w:val="00EA1F07"/>
    <w:rsid w:val="00EC4F45"/>
    <w:rsid w:val="00EC6571"/>
    <w:rsid w:val="00EE0DC3"/>
    <w:rsid w:val="00EE123E"/>
    <w:rsid w:val="00EF01AE"/>
    <w:rsid w:val="00F048E3"/>
    <w:rsid w:val="00F15C7E"/>
    <w:rsid w:val="00F207D1"/>
    <w:rsid w:val="00F26EEC"/>
    <w:rsid w:val="00F27DBE"/>
    <w:rsid w:val="00F46B8F"/>
    <w:rsid w:val="00F50AA8"/>
    <w:rsid w:val="00F5172A"/>
    <w:rsid w:val="00F52D03"/>
    <w:rsid w:val="00F62B23"/>
    <w:rsid w:val="00F8317F"/>
    <w:rsid w:val="00F85C85"/>
    <w:rsid w:val="00FA66CD"/>
    <w:rsid w:val="00FB326D"/>
    <w:rsid w:val="00FE4A4E"/>
    <w:rsid w:val="00FF4D79"/>
    <w:rsid w:val="00FF4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90421">
      <w:bodyDiv w:val="1"/>
      <w:marLeft w:val="0"/>
      <w:marRight w:val="0"/>
      <w:marTop w:val="0"/>
      <w:marBottom w:val="0"/>
      <w:divBdr>
        <w:top w:val="none" w:sz="0" w:space="0" w:color="auto"/>
        <w:left w:val="none" w:sz="0" w:space="0" w:color="auto"/>
        <w:bottom w:val="none" w:sz="0" w:space="0" w:color="auto"/>
        <w:right w:val="none" w:sz="0" w:space="0" w:color="auto"/>
      </w:divBdr>
    </w:div>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256135248">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071390467">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44</Pages>
  <Words>4068</Words>
  <Characters>23190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temp</cp:lastModifiedBy>
  <cp:revision>16</cp:revision>
  <cp:lastPrinted>2019-06-22T02:03:00Z</cp:lastPrinted>
  <dcterms:created xsi:type="dcterms:W3CDTF">2019-06-22T18:55:00Z</dcterms:created>
  <dcterms:modified xsi:type="dcterms:W3CDTF">2019-06-23T00:34:00Z</dcterms:modified>
</cp:coreProperties>
</file>