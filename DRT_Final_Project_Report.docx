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12" w14:textId="2764B17C" w:rsidR="00DF5B1D" w:rsidRPr="00DE2F57" w:rsidRDefault="00275F4D" w:rsidP="00A04ECA">
      <w:pPr>
        <w:pStyle w:val="Heading1"/>
        <w:rPr>
          <w:highlight w:val="white"/>
        </w:rPr>
      </w:pPr>
      <w:r w:rsidRPr="00DE2F57">
        <w:rPr>
          <w:highlight w:val="white"/>
        </w:rPr>
        <w:t>Introduction</w:t>
      </w:r>
    </w:p>
    <w:p w14:paraId="00000013" w14:textId="191485F6" w:rsidR="00DF5B1D" w:rsidRDefault="00DF5B1D">
      <w:pPr>
        <w:rPr>
          <w:b/>
          <w:color w:val="282828"/>
          <w:highlight w:val="white"/>
        </w:rPr>
      </w:pPr>
    </w:p>
    <w:p w14:paraId="7F51183F" w14:textId="3AF046DA" w:rsidR="00BE13CF" w:rsidRDefault="00892C65">
      <w:pPr>
        <w:rPr>
          <w:color w:val="282828"/>
          <w:highlight w:val="white"/>
        </w:rPr>
      </w:pPr>
      <w:r>
        <w:rPr>
          <w:color w:val="282828"/>
          <w:highlight w:val="white"/>
        </w:rPr>
        <w:t xml:space="preserve">The objective of this report is to document the analysis and findings of </w:t>
      </w:r>
      <w:r w:rsidR="00634D85">
        <w:rPr>
          <w:color w:val="282828"/>
          <w:highlight w:val="white"/>
        </w:rPr>
        <w:t xml:space="preserve">a dataset containing </w:t>
      </w:r>
      <w:r w:rsidR="00BE13CF">
        <w:rPr>
          <w:color w:val="282828"/>
          <w:highlight w:val="white"/>
        </w:rPr>
        <w:t>data released by Yelp (the business listing and crowdsourcing review company).</w:t>
      </w:r>
    </w:p>
    <w:p w14:paraId="2EDAFD3A" w14:textId="77777777" w:rsidR="00BE13CF" w:rsidRDefault="00BE13CF">
      <w:pPr>
        <w:rPr>
          <w:color w:val="282828"/>
          <w:highlight w:val="white"/>
        </w:rPr>
      </w:pPr>
    </w:p>
    <w:p w14:paraId="1C489C16" w14:textId="6151B8B3" w:rsidR="00BE13CF" w:rsidRDefault="00BE13CF">
      <w:pPr>
        <w:rPr>
          <w:color w:val="282828"/>
          <w:highlight w:val="white"/>
        </w:rPr>
      </w:pPr>
      <w:r>
        <w:rPr>
          <w:noProof/>
        </w:rPr>
        <w:drawing>
          <wp:inline distT="0" distB="0" distL="0" distR="0" wp14:anchorId="17279341" wp14:editId="49897F95">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6245"/>
                    </a:xfrm>
                    <a:prstGeom prst="rect">
                      <a:avLst/>
                    </a:prstGeom>
                  </pic:spPr>
                </pic:pic>
              </a:graphicData>
            </a:graphic>
          </wp:inline>
        </w:drawing>
      </w:r>
    </w:p>
    <w:p w14:paraId="02811EA1" w14:textId="77777777" w:rsidR="00BE13CF" w:rsidRDefault="00BE13CF">
      <w:pPr>
        <w:rPr>
          <w:color w:val="282828"/>
          <w:highlight w:val="white"/>
        </w:rPr>
      </w:pPr>
    </w:p>
    <w:p w14:paraId="1B00AF31" w14:textId="410DD1B9" w:rsidR="00BE13CF" w:rsidRDefault="00BE13CF">
      <w:pPr>
        <w:rPr>
          <w:color w:val="282828"/>
          <w:highlight w:val="white"/>
        </w:rPr>
      </w:pPr>
      <w:r>
        <w:rPr>
          <w:color w:val="282828"/>
          <w:highlight w:val="white"/>
        </w:rPr>
        <w:t>This data is inclusive of reviews, business details that the reviews relate to, user</w:t>
      </w:r>
      <w:r w:rsidR="004E2E6D">
        <w:rPr>
          <w:color w:val="282828"/>
          <w:highlight w:val="white"/>
        </w:rPr>
        <w:t>s</w:t>
      </w:r>
      <w:r>
        <w:rPr>
          <w:color w:val="282828"/>
          <w:highlight w:val="white"/>
        </w:rPr>
        <w:t xml:space="preserve"> who submitted the reviews, tips submitted by users, check</w:t>
      </w:r>
      <w:r w:rsidR="0087028F">
        <w:rPr>
          <w:color w:val="282828"/>
          <w:highlight w:val="white"/>
        </w:rPr>
        <w:t>-</w:t>
      </w:r>
      <w:r>
        <w:rPr>
          <w:color w:val="282828"/>
          <w:highlight w:val="white"/>
        </w:rPr>
        <w:t>ins submitted by users and photos</w:t>
      </w:r>
      <w:r w:rsidR="0087028F">
        <w:rPr>
          <w:color w:val="282828"/>
          <w:highlight w:val="white"/>
        </w:rPr>
        <w:t xml:space="preserve"> taken and submitted by users</w:t>
      </w:r>
      <w:r>
        <w:rPr>
          <w:color w:val="282828"/>
          <w:highlight w:val="white"/>
        </w:rPr>
        <w:t>.</w:t>
      </w:r>
    </w:p>
    <w:p w14:paraId="6606C61E" w14:textId="2CEB6BAE" w:rsidR="00BE13CF" w:rsidRDefault="00BE13CF">
      <w:pPr>
        <w:rPr>
          <w:color w:val="282828"/>
          <w:highlight w:val="white"/>
        </w:rPr>
      </w:pPr>
    </w:p>
    <w:p w14:paraId="2D3CB9C9" w14:textId="277F40D5" w:rsidR="00842794" w:rsidRPr="00BE13CF" w:rsidRDefault="00BE13CF" w:rsidP="00BE13CF">
      <w:pPr>
        <w:rPr>
          <w:color w:val="282828"/>
          <w:highlight w:val="white"/>
        </w:rPr>
      </w:pPr>
      <w:r>
        <w:rPr>
          <w:color w:val="282828"/>
          <w:highlight w:val="white"/>
        </w:rPr>
        <w:t>In addition, financial as well as demographic data w</w:t>
      </w:r>
      <w:r w:rsidR="0087028F">
        <w:rPr>
          <w:color w:val="282828"/>
          <w:highlight w:val="white"/>
        </w:rPr>
        <w:t>ill</w:t>
      </w:r>
      <w:r>
        <w:rPr>
          <w:color w:val="282828"/>
          <w:highlight w:val="white"/>
        </w:rPr>
        <w:t xml:space="preserve"> be used to enrich the analysis.</w:t>
      </w:r>
      <w:r w:rsidR="00842794" w:rsidRPr="00BE13CF">
        <w:rPr>
          <w:color w:val="282828"/>
          <w:highlight w:val="white"/>
        </w:rPr>
        <w:t xml:space="preserve"> </w:t>
      </w:r>
    </w:p>
    <w:p w14:paraId="2636C32D" w14:textId="77777777" w:rsidR="004E19C0" w:rsidRDefault="004E19C0">
      <w:pPr>
        <w:rPr>
          <w:color w:val="282828"/>
          <w:highlight w:val="white"/>
        </w:rPr>
      </w:pPr>
    </w:p>
    <w:p w14:paraId="709F17BB" w14:textId="77777777" w:rsidR="004E19C0" w:rsidRDefault="004E19C0" w:rsidP="004E19C0">
      <w:pPr>
        <w:rPr>
          <w:color w:val="282828"/>
          <w:highlight w:val="white"/>
        </w:rPr>
      </w:pPr>
      <w:r>
        <w:rPr>
          <w:color w:val="282828"/>
          <w:highlight w:val="white"/>
        </w:rPr>
        <w:t>The main tasks that were worked on as input to this report are:</w:t>
      </w:r>
    </w:p>
    <w:p w14:paraId="225E5D77" w14:textId="252EE680" w:rsidR="004E19C0" w:rsidRPr="00D21388" w:rsidRDefault="00D21388" w:rsidP="00D21388">
      <w:pPr>
        <w:pStyle w:val="ListParagraph"/>
        <w:numPr>
          <w:ilvl w:val="0"/>
          <w:numId w:val="2"/>
        </w:numPr>
        <w:rPr>
          <w:color w:val="282828"/>
          <w:highlight w:val="white"/>
        </w:rPr>
      </w:pPr>
      <w:r>
        <w:rPr>
          <w:color w:val="282828"/>
          <w:highlight w:val="white"/>
        </w:rPr>
        <w:t xml:space="preserve">Data Exploration, </w:t>
      </w:r>
      <w:r w:rsidR="00BA655D">
        <w:rPr>
          <w:color w:val="282828"/>
          <w:highlight w:val="white"/>
        </w:rPr>
        <w:t>Quality Management and Transformation</w:t>
      </w:r>
      <w:r w:rsidR="004E2E6D">
        <w:rPr>
          <w:color w:val="282828"/>
          <w:highlight w:val="white"/>
        </w:rPr>
        <w:t xml:space="preserve"> </w:t>
      </w:r>
      <w:r>
        <w:rPr>
          <w:color w:val="282828"/>
          <w:highlight w:val="white"/>
        </w:rPr>
        <w:t xml:space="preserve">– to gain an </w:t>
      </w:r>
      <w:r w:rsidR="004E19C0" w:rsidRPr="00D21388">
        <w:rPr>
          <w:color w:val="282828"/>
          <w:highlight w:val="white"/>
        </w:rPr>
        <w:t xml:space="preserve">understanding </w:t>
      </w:r>
      <w:r>
        <w:rPr>
          <w:color w:val="282828"/>
          <w:highlight w:val="white"/>
        </w:rPr>
        <w:t xml:space="preserve">of </w:t>
      </w:r>
      <w:r w:rsidR="004E19C0" w:rsidRPr="00D21388">
        <w:rPr>
          <w:color w:val="282828"/>
          <w:highlight w:val="white"/>
        </w:rPr>
        <w:t>the data</w:t>
      </w:r>
      <w:r w:rsidR="00BA655D">
        <w:rPr>
          <w:color w:val="282828"/>
          <w:highlight w:val="white"/>
        </w:rPr>
        <w:t xml:space="preserve"> attributes</w:t>
      </w:r>
      <w:r w:rsidR="004E19C0" w:rsidRPr="00D21388">
        <w:rPr>
          <w:color w:val="282828"/>
          <w:highlight w:val="white"/>
        </w:rPr>
        <w:t xml:space="preserve">, </w:t>
      </w:r>
      <w:r w:rsidR="00BA655D">
        <w:rPr>
          <w:color w:val="282828"/>
          <w:highlight w:val="white"/>
        </w:rPr>
        <w:t xml:space="preserve">to perform </w:t>
      </w:r>
      <w:r w:rsidR="004E19C0" w:rsidRPr="00D21388">
        <w:rPr>
          <w:color w:val="282828"/>
          <w:highlight w:val="white"/>
        </w:rPr>
        <w:t xml:space="preserve">quality management </w:t>
      </w:r>
      <w:r w:rsidR="00BA655D">
        <w:rPr>
          <w:color w:val="282828"/>
          <w:highlight w:val="white"/>
        </w:rPr>
        <w:t xml:space="preserve">checks </w:t>
      </w:r>
      <w:r w:rsidR="004E19C0" w:rsidRPr="00D21388">
        <w:rPr>
          <w:color w:val="282828"/>
          <w:highlight w:val="white"/>
        </w:rPr>
        <w:t>and</w:t>
      </w:r>
      <w:r w:rsidR="00BA655D">
        <w:rPr>
          <w:color w:val="282828"/>
          <w:highlight w:val="white"/>
        </w:rPr>
        <w:t xml:space="preserve"> to conduct initial </w:t>
      </w:r>
      <w:r w:rsidR="004E19C0" w:rsidRPr="00D21388">
        <w:rPr>
          <w:color w:val="282828"/>
          <w:highlight w:val="white"/>
        </w:rPr>
        <w:t>transformation</w:t>
      </w:r>
      <w:r w:rsidR="004E2E6D">
        <w:rPr>
          <w:color w:val="282828"/>
          <w:highlight w:val="white"/>
        </w:rPr>
        <w:t xml:space="preserve"> </w:t>
      </w:r>
      <w:r w:rsidR="00BA655D">
        <w:rPr>
          <w:color w:val="282828"/>
          <w:highlight w:val="white"/>
        </w:rPr>
        <w:t>on the source datasets.</w:t>
      </w:r>
    </w:p>
    <w:p w14:paraId="26E876F4" w14:textId="53728A9E" w:rsidR="00BA655D" w:rsidRDefault="00BA655D" w:rsidP="00D21388">
      <w:pPr>
        <w:pStyle w:val="ListParagraph"/>
        <w:numPr>
          <w:ilvl w:val="0"/>
          <w:numId w:val="2"/>
        </w:numPr>
        <w:rPr>
          <w:color w:val="282828"/>
          <w:highlight w:val="white"/>
        </w:rPr>
      </w:pPr>
      <w:r>
        <w:rPr>
          <w:color w:val="282828"/>
          <w:highlight w:val="white"/>
        </w:rPr>
        <w:t>Integration and Preparation – to integrate data from the source datasets into a larger combined dataset</w:t>
      </w:r>
      <w:r w:rsidR="00E97DF2">
        <w:rPr>
          <w:color w:val="282828"/>
          <w:highlight w:val="white"/>
        </w:rPr>
        <w:t xml:space="preserve"> containing all required features, and then to prepare the integrated data for further analysis</w:t>
      </w:r>
    </w:p>
    <w:p w14:paraId="4B7BB3FE" w14:textId="4A6CADA5" w:rsidR="00D21388" w:rsidRPr="00BE13CF" w:rsidRDefault="00BA655D" w:rsidP="00B52AD9">
      <w:pPr>
        <w:pStyle w:val="ListParagraph"/>
        <w:numPr>
          <w:ilvl w:val="0"/>
          <w:numId w:val="2"/>
        </w:numPr>
        <w:rPr>
          <w:color w:val="282828"/>
          <w:highlight w:val="white"/>
        </w:rPr>
      </w:pPr>
      <w:r w:rsidRPr="00BE13CF">
        <w:rPr>
          <w:color w:val="282828"/>
          <w:highlight w:val="white"/>
        </w:rPr>
        <w:t>Analysis</w:t>
      </w:r>
      <w:r w:rsidR="00BE13CF" w:rsidRPr="00BE13CF">
        <w:rPr>
          <w:color w:val="282828"/>
          <w:highlight w:val="white"/>
        </w:rPr>
        <w:t xml:space="preserve"> and</w:t>
      </w:r>
      <w:r w:rsidR="00BE13CF">
        <w:rPr>
          <w:color w:val="282828"/>
          <w:highlight w:val="white"/>
        </w:rPr>
        <w:t xml:space="preserve"> </w:t>
      </w:r>
      <w:r w:rsidR="00D21388" w:rsidRPr="00BE13CF">
        <w:rPr>
          <w:color w:val="282828"/>
          <w:highlight w:val="white"/>
        </w:rPr>
        <w:t>Geographic Visualization</w:t>
      </w:r>
      <w:r w:rsidR="00E97DF2" w:rsidRPr="00BE13CF">
        <w:rPr>
          <w:color w:val="282828"/>
          <w:highlight w:val="white"/>
        </w:rPr>
        <w:t xml:space="preserve"> </w:t>
      </w:r>
      <w:r w:rsidR="00D21388" w:rsidRPr="00BE13CF">
        <w:rPr>
          <w:color w:val="282828"/>
          <w:highlight w:val="white"/>
        </w:rPr>
        <w:t xml:space="preserve"> </w:t>
      </w:r>
    </w:p>
    <w:p w14:paraId="6F70E263" w14:textId="77777777" w:rsidR="00BE13CF" w:rsidRDefault="00BE13CF" w:rsidP="00D21388">
      <w:pPr>
        <w:pStyle w:val="ListParagraph"/>
        <w:numPr>
          <w:ilvl w:val="0"/>
          <w:numId w:val="2"/>
        </w:numPr>
        <w:rPr>
          <w:color w:val="282828"/>
          <w:highlight w:val="white"/>
        </w:rPr>
      </w:pPr>
      <w:r>
        <w:rPr>
          <w:color w:val="282828"/>
          <w:highlight w:val="white"/>
        </w:rPr>
        <w:t>Text Mining for sentiment analysis, authenticity analysis and topic modelling.</w:t>
      </w:r>
    </w:p>
    <w:p w14:paraId="4305006C" w14:textId="64EBC765" w:rsidR="00D21388" w:rsidRDefault="00BE13CF" w:rsidP="00D21388">
      <w:pPr>
        <w:pStyle w:val="ListParagraph"/>
        <w:numPr>
          <w:ilvl w:val="0"/>
          <w:numId w:val="2"/>
        </w:numPr>
        <w:rPr>
          <w:color w:val="282828"/>
          <w:highlight w:val="white"/>
        </w:rPr>
      </w:pPr>
      <w:r>
        <w:rPr>
          <w:color w:val="282828"/>
          <w:highlight w:val="white"/>
        </w:rPr>
        <w:t>Forecasting to predict future counts, as well as the prediction validity.</w:t>
      </w:r>
    </w:p>
    <w:p w14:paraId="39B11E48" w14:textId="0069E9C8" w:rsidR="00E97DF2" w:rsidRDefault="00BE13CF" w:rsidP="00D21388">
      <w:pPr>
        <w:pStyle w:val="ListParagraph"/>
        <w:numPr>
          <w:ilvl w:val="0"/>
          <w:numId w:val="2"/>
        </w:numPr>
        <w:rPr>
          <w:color w:val="282828"/>
          <w:highlight w:val="white"/>
        </w:rPr>
      </w:pPr>
      <w:r>
        <w:rPr>
          <w:color w:val="282828"/>
          <w:highlight w:val="white"/>
        </w:rPr>
        <w:lastRenderedPageBreak/>
        <w:t xml:space="preserve">Comparative analysis to determine how individual businesses are performing in relation to other similar businesses. </w:t>
      </w:r>
    </w:p>
    <w:p w14:paraId="31EE0F25" w14:textId="65E01C98" w:rsidR="00D21388" w:rsidRPr="00E97DF2" w:rsidRDefault="00E97DF2" w:rsidP="00E97DF2">
      <w:pPr>
        <w:pStyle w:val="ListParagraph"/>
        <w:numPr>
          <w:ilvl w:val="0"/>
          <w:numId w:val="2"/>
        </w:numPr>
        <w:rPr>
          <w:color w:val="282828"/>
          <w:highlight w:val="white"/>
        </w:rPr>
      </w:pPr>
      <w:r>
        <w:rPr>
          <w:color w:val="282828"/>
          <w:highlight w:val="white"/>
        </w:rPr>
        <w:t>Results – describe what was found during the analysis.</w:t>
      </w:r>
      <w:r w:rsidR="00D21388" w:rsidRPr="00E97DF2">
        <w:rPr>
          <w:color w:val="282828"/>
          <w:highlight w:val="white"/>
        </w:rPr>
        <w:t xml:space="preserve"> </w:t>
      </w:r>
    </w:p>
    <w:p w14:paraId="0000001D" w14:textId="77777777" w:rsidR="00DF5B1D" w:rsidRPr="00DE2F57" w:rsidRDefault="00275F4D" w:rsidP="00A04ECA">
      <w:pPr>
        <w:pStyle w:val="Heading1"/>
        <w:rPr>
          <w:highlight w:val="white"/>
        </w:rPr>
      </w:pPr>
      <w:r w:rsidRPr="00DE2F57">
        <w:rPr>
          <w:highlight w:val="white"/>
        </w:rPr>
        <w:t>Analysis and Models</w:t>
      </w:r>
    </w:p>
    <w:p w14:paraId="30B946D0" w14:textId="500134C6" w:rsidR="00A04ECA" w:rsidRDefault="008C7A93" w:rsidP="00A04ECA">
      <w:pPr>
        <w:pStyle w:val="Heading2"/>
        <w:rPr>
          <w:highlight w:val="white"/>
        </w:rPr>
      </w:pPr>
      <w:r w:rsidRPr="00DE2F57">
        <w:rPr>
          <w:highlight w:val="white"/>
        </w:rPr>
        <w:t>About the Dat</w:t>
      </w:r>
      <w:r w:rsidR="00A04ECA">
        <w:rPr>
          <w:highlight w:val="white"/>
        </w:rPr>
        <w:t>a</w:t>
      </w:r>
    </w:p>
    <w:p w14:paraId="121E9520" w14:textId="569B22BF" w:rsidR="00A04ECA" w:rsidRDefault="00A04ECA" w:rsidP="00A04ECA">
      <w:pPr>
        <w:pStyle w:val="Heading3"/>
        <w:rPr>
          <w:highlight w:val="white"/>
        </w:rPr>
      </w:pPr>
      <w:r>
        <w:rPr>
          <w:highlight w:val="white"/>
        </w:rPr>
        <w:t>Source Data</w:t>
      </w:r>
    </w:p>
    <w:p w14:paraId="0006C7A4" w14:textId="003024E7" w:rsidR="000654DB" w:rsidRDefault="00E86A5C">
      <w:pPr>
        <w:rPr>
          <w:color w:val="282828"/>
          <w:highlight w:val="white"/>
        </w:rPr>
      </w:pPr>
      <w:r>
        <w:rPr>
          <w:color w:val="282828"/>
          <w:highlight w:val="white"/>
        </w:rPr>
        <w:t>Data was sourced from three different places</w:t>
      </w:r>
      <w:r w:rsidR="000654DB">
        <w:rPr>
          <w:color w:val="282828"/>
          <w:highlight w:val="white"/>
        </w:rPr>
        <w:t>:</w:t>
      </w:r>
    </w:p>
    <w:p w14:paraId="52046C83" w14:textId="64B96152" w:rsidR="00E86A5C" w:rsidRPr="0087028F" w:rsidRDefault="00E86A5C" w:rsidP="0087028F">
      <w:pPr>
        <w:pStyle w:val="ListParagraph"/>
        <w:numPr>
          <w:ilvl w:val="0"/>
          <w:numId w:val="22"/>
        </w:numPr>
        <w:rPr>
          <w:color w:val="282828"/>
          <w:highlight w:val="white"/>
        </w:rPr>
      </w:pPr>
      <w:r w:rsidRPr="0087028F">
        <w:rPr>
          <w:color w:val="282828"/>
          <w:highlight w:val="white"/>
        </w:rPr>
        <w:t>Yelp Data as sourced from the Yelp Dataset challenge website</w:t>
      </w:r>
      <w:r w:rsidR="004E2E6D">
        <w:rPr>
          <w:color w:val="282828"/>
          <w:highlight w:val="white"/>
        </w:rPr>
        <w:t>.</w:t>
      </w:r>
      <w:r w:rsidRPr="0087028F">
        <w:rPr>
          <w:color w:val="282828"/>
          <w:highlight w:val="white"/>
        </w:rPr>
        <w:t xml:space="preserve"> This came in the form of a zipped file that contained 6 different JSON format datasets. The datasets contained the following data:</w:t>
      </w:r>
    </w:p>
    <w:p w14:paraId="7A05F263" w14:textId="692FB329" w:rsidR="00E86A5C" w:rsidRDefault="00E86A5C" w:rsidP="00E86A5C">
      <w:pPr>
        <w:pStyle w:val="ListParagraph"/>
        <w:numPr>
          <w:ilvl w:val="1"/>
          <w:numId w:val="22"/>
        </w:numPr>
        <w:rPr>
          <w:color w:val="282828"/>
          <w:highlight w:val="white"/>
        </w:rPr>
      </w:pPr>
      <w:r>
        <w:rPr>
          <w:color w:val="282828"/>
          <w:highlight w:val="white"/>
        </w:rPr>
        <w:t>Reviews</w:t>
      </w:r>
    </w:p>
    <w:p w14:paraId="65F922E1" w14:textId="28F28BD0" w:rsidR="00E86A5C" w:rsidRDefault="00E86A5C" w:rsidP="00E86A5C">
      <w:pPr>
        <w:pStyle w:val="ListParagraph"/>
        <w:numPr>
          <w:ilvl w:val="1"/>
          <w:numId w:val="22"/>
        </w:numPr>
        <w:rPr>
          <w:color w:val="282828"/>
          <w:highlight w:val="white"/>
        </w:rPr>
      </w:pPr>
      <w:r>
        <w:rPr>
          <w:color w:val="282828"/>
          <w:highlight w:val="white"/>
        </w:rPr>
        <w:t>Businesses</w:t>
      </w:r>
    </w:p>
    <w:p w14:paraId="7BEA721E" w14:textId="6720515A" w:rsidR="00E86A5C" w:rsidRDefault="00E86A5C" w:rsidP="00E86A5C">
      <w:pPr>
        <w:pStyle w:val="ListParagraph"/>
        <w:numPr>
          <w:ilvl w:val="1"/>
          <w:numId w:val="22"/>
        </w:numPr>
        <w:rPr>
          <w:color w:val="282828"/>
          <w:highlight w:val="white"/>
        </w:rPr>
      </w:pPr>
      <w:r>
        <w:rPr>
          <w:color w:val="282828"/>
          <w:highlight w:val="white"/>
        </w:rPr>
        <w:t>Tips</w:t>
      </w:r>
    </w:p>
    <w:p w14:paraId="5DDDE972" w14:textId="1E954F21" w:rsidR="00E86A5C" w:rsidRDefault="00E86A5C" w:rsidP="00E86A5C">
      <w:pPr>
        <w:pStyle w:val="ListParagraph"/>
        <w:numPr>
          <w:ilvl w:val="1"/>
          <w:numId w:val="22"/>
        </w:numPr>
        <w:rPr>
          <w:color w:val="282828"/>
          <w:highlight w:val="white"/>
        </w:rPr>
      </w:pPr>
      <w:proofErr w:type="spellStart"/>
      <w:r>
        <w:rPr>
          <w:color w:val="282828"/>
          <w:highlight w:val="white"/>
        </w:rPr>
        <w:t>Checkins</w:t>
      </w:r>
      <w:proofErr w:type="spellEnd"/>
    </w:p>
    <w:p w14:paraId="61097622" w14:textId="6B899908" w:rsidR="00E86A5C" w:rsidRDefault="00E86A5C" w:rsidP="00E86A5C">
      <w:pPr>
        <w:pStyle w:val="ListParagraph"/>
        <w:numPr>
          <w:ilvl w:val="1"/>
          <w:numId w:val="22"/>
        </w:numPr>
        <w:rPr>
          <w:color w:val="282828"/>
          <w:highlight w:val="white"/>
        </w:rPr>
      </w:pPr>
      <w:r>
        <w:rPr>
          <w:color w:val="282828"/>
          <w:highlight w:val="white"/>
        </w:rPr>
        <w:t>Users</w:t>
      </w:r>
    </w:p>
    <w:p w14:paraId="6F4C38D4" w14:textId="4599BA9D" w:rsidR="00E86A5C" w:rsidRPr="00E86A5C" w:rsidRDefault="00E86A5C" w:rsidP="00E86A5C">
      <w:pPr>
        <w:pStyle w:val="ListParagraph"/>
        <w:numPr>
          <w:ilvl w:val="1"/>
          <w:numId w:val="22"/>
        </w:numPr>
        <w:rPr>
          <w:color w:val="282828"/>
          <w:highlight w:val="white"/>
        </w:rPr>
      </w:pPr>
      <w:r>
        <w:rPr>
          <w:color w:val="282828"/>
          <w:highlight w:val="white"/>
        </w:rPr>
        <w:t>Photos</w:t>
      </w:r>
    </w:p>
    <w:p w14:paraId="2C9E1194" w14:textId="0F10E832" w:rsidR="00E86A5C" w:rsidRDefault="00E86A5C" w:rsidP="00E86A5C">
      <w:pPr>
        <w:pStyle w:val="ListParagraph"/>
        <w:numPr>
          <w:ilvl w:val="0"/>
          <w:numId w:val="22"/>
        </w:numPr>
        <w:rPr>
          <w:color w:val="282828"/>
          <w:highlight w:val="white"/>
        </w:rPr>
      </w:pPr>
      <w:r>
        <w:rPr>
          <w:color w:val="282828"/>
          <w:highlight w:val="white"/>
        </w:rPr>
        <w:t>Dunn and Bradstreet Hoovers</w:t>
      </w:r>
      <w:r w:rsidR="004E2E6D">
        <w:rPr>
          <w:color w:val="282828"/>
          <w:highlight w:val="white"/>
        </w:rPr>
        <w:t xml:space="preserve"> (DBH)</w:t>
      </w:r>
      <w:r>
        <w:rPr>
          <w:color w:val="282828"/>
          <w:highlight w:val="white"/>
        </w:rPr>
        <w:t xml:space="preserve"> business data; for restaurants in Arizona and Nevada</w:t>
      </w:r>
    </w:p>
    <w:p w14:paraId="458B057D" w14:textId="480A15C8" w:rsidR="00E86A5C" w:rsidRDefault="00E86A5C" w:rsidP="00E86A5C">
      <w:pPr>
        <w:pStyle w:val="ListParagraph"/>
        <w:numPr>
          <w:ilvl w:val="1"/>
          <w:numId w:val="22"/>
        </w:numPr>
        <w:rPr>
          <w:color w:val="282828"/>
          <w:highlight w:val="white"/>
        </w:rPr>
      </w:pPr>
      <w:r>
        <w:rPr>
          <w:color w:val="282828"/>
          <w:highlight w:val="white"/>
        </w:rPr>
        <w:t>This data was selected and download</w:t>
      </w:r>
      <w:r w:rsidR="00A145C9">
        <w:rPr>
          <w:color w:val="282828"/>
          <w:highlight w:val="white"/>
        </w:rPr>
        <w:t>ed</w:t>
      </w:r>
      <w:r>
        <w:rPr>
          <w:color w:val="282828"/>
          <w:highlight w:val="white"/>
        </w:rPr>
        <w:t xml:space="preserve"> from the D</w:t>
      </w:r>
      <w:r w:rsidR="00A145C9">
        <w:rPr>
          <w:color w:val="282828"/>
          <w:highlight w:val="white"/>
        </w:rPr>
        <w:t xml:space="preserve">unn </w:t>
      </w:r>
      <w:r>
        <w:rPr>
          <w:color w:val="282828"/>
          <w:highlight w:val="white"/>
        </w:rPr>
        <w:t>&amp;</w:t>
      </w:r>
      <w:r w:rsidR="00A145C9">
        <w:rPr>
          <w:color w:val="282828"/>
          <w:highlight w:val="white"/>
        </w:rPr>
        <w:t xml:space="preserve"> </w:t>
      </w:r>
      <w:r>
        <w:rPr>
          <w:color w:val="282828"/>
          <w:highlight w:val="white"/>
        </w:rPr>
        <w:t>B</w:t>
      </w:r>
      <w:r w:rsidR="00A145C9">
        <w:rPr>
          <w:color w:val="282828"/>
          <w:highlight w:val="white"/>
        </w:rPr>
        <w:t>radstreet H</w:t>
      </w:r>
      <w:r>
        <w:rPr>
          <w:color w:val="282828"/>
          <w:highlight w:val="white"/>
        </w:rPr>
        <w:t>oovers online business dataset</w:t>
      </w:r>
    </w:p>
    <w:p w14:paraId="2EB7C050" w14:textId="1E7ACA52" w:rsidR="00E86A5C" w:rsidRDefault="00E86A5C" w:rsidP="00E86A5C">
      <w:pPr>
        <w:pStyle w:val="ListParagraph"/>
        <w:numPr>
          <w:ilvl w:val="0"/>
          <w:numId w:val="22"/>
        </w:numPr>
        <w:rPr>
          <w:color w:val="282828"/>
          <w:highlight w:val="white"/>
        </w:rPr>
      </w:pPr>
      <w:r>
        <w:rPr>
          <w:color w:val="282828"/>
          <w:highlight w:val="white"/>
        </w:rPr>
        <w:t xml:space="preserve">US Census </w:t>
      </w:r>
      <w:r w:rsidR="004E2E6D">
        <w:rPr>
          <w:color w:val="282828"/>
          <w:highlight w:val="white"/>
        </w:rPr>
        <w:t>(2010)</w:t>
      </w:r>
    </w:p>
    <w:p w14:paraId="724D686F" w14:textId="776C408D" w:rsidR="00E86A5C" w:rsidRDefault="00E86A5C" w:rsidP="00E86A5C">
      <w:pPr>
        <w:pStyle w:val="ListParagraph"/>
        <w:numPr>
          <w:ilvl w:val="1"/>
          <w:numId w:val="22"/>
        </w:numPr>
        <w:rPr>
          <w:color w:val="282828"/>
          <w:highlight w:val="white"/>
        </w:rPr>
      </w:pPr>
      <w:r>
        <w:rPr>
          <w:color w:val="282828"/>
          <w:highlight w:val="white"/>
        </w:rPr>
        <w:t>This data was obtained from the US Census Bureau</w:t>
      </w:r>
    </w:p>
    <w:p w14:paraId="0EF5475A" w14:textId="795CC973" w:rsidR="00F50AA8" w:rsidRDefault="00F50AA8" w:rsidP="00F50AA8">
      <w:pPr>
        <w:rPr>
          <w:color w:val="282828"/>
          <w:highlight w:val="white"/>
        </w:rPr>
      </w:pPr>
    </w:p>
    <w:p w14:paraId="77A92BFF" w14:textId="6123C366" w:rsidR="00F50AA8" w:rsidRDefault="00F50AA8" w:rsidP="00F50AA8">
      <w:pPr>
        <w:rPr>
          <w:color w:val="282828"/>
          <w:highlight w:val="white"/>
        </w:rPr>
      </w:pPr>
      <w:r>
        <w:rPr>
          <w:color w:val="282828"/>
          <w:highlight w:val="white"/>
        </w:rPr>
        <w:t>Th</w:t>
      </w:r>
      <w:r w:rsidR="004E2E6D">
        <w:rPr>
          <w:color w:val="282828"/>
          <w:highlight w:val="white"/>
        </w:rPr>
        <w:t>e below</w:t>
      </w:r>
      <w:r>
        <w:rPr>
          <w:color w:val="282828"/>
          <w:highlight w:val="white"/>
        </w:rPr>
        <w:t xml:space="preserve"> figure shows the conceptual data model that describes the data we obtained:</w:t>
      </w:r>
    </w:p>
    <w:p w14:paraId="3C394AB6" w14:textId="356F6876" w:rsidR="00F50AA8" w:rsidRPr="00F50AA8" w:rsidRDefault="00F50AA8" w:rsidP="004E2E6D">
      <w:pPr>
        <w:jc w:val="center"/>
        <w:rPr>
          <w:color w:val="282828"/>
          <w:highlight w:val="white"/>
        </w:rPr>
      </w:pPr>
      <w:r>
        <w:rPr>
          <w:noProof/>
          <w:color w:val="282828"/>
          <w:highlight w:val="white"/>
        </w:rPr>
        <w:drawing>
          <wp:inline distT="0" distB="0" distL="0" distR="0" wp14:anchorId="2452A6C5" wp14:editId="1D47FC58">
            <wp:extent cx="4199002" cy="2263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1422" cy="2275224"/>
                    </a:xfrm>
                    <a:prstGeom prst="rect">
                      <a:avLst/>
                    </a:prstGeom>
                    <a:noFill/>
                  </pic:spPr>
                </pic:pic>
              </a:graphicData>
            </a:graphic>
          </wp:inline>
        </w:drawing>
      </w:r>
    </w:p>
    <w:p w14:paraId="36EC244D" w14:textId="125FFC8C" w:rsidR="00E86A5C" w:rsidRDefault="00E86A5C" w:rsidP="00E86A5C">
      <w:pPr>
        <w:rPr>
          <w:highlight w:val="white"/>
        </w:rPr>
      </w:pPr>
    </w:p>
    <w:p w14:paraId="07684282" w14:textId="4FB73BBA" w:rsidR="00E86A5C" w:rsidRDefault="00E86A5C" w:rsidP="00E86A5C">
      <w:pPr>
        <w:rPr>
          <w:highlight w:val="white"/>
        </w:rPr>
      </w:pPr>
      <w:r>
        <w:rPr>
          <w:highlight w:val="white"/>
        </w:rPr>
        <w:t>The eight sets of data</w:t>
      </w:r>
      <w:r w:rsidR="0087028F">
        <w:rPr>
          <w:highlight w:val="white"/>
        </w:rPr>
        <w:t xml:space="preserve"> (6 yelp plus DBH plus </w:t>
      </w:r>
      <w:r w:rsidR="004E2E6D">
        <w:rPr>
          <w:highlight w:val="white"/>
        </w:rPr>
        <w:t>C</w:t>
      </w:r>
      <w:r w:rsidR="0087028F">
        <w:rPr>
          <w:highlight w:val="white"/>
        </w:rPr>
        <w:t>ensus)</w:t>
      </w:r>
      <w:r>
        <w:rPr>
          <w:highlight w:val="white"/>
        </w:rPr>
        <w:t xml:space="preserve"> are described below:</w:t>
      </w:r>
    </w:p>
    <w:p w14:paraId="7D211061" w14:textId="2A89BC7A" w:rsidR="000654DB" w:rsidRDefault="00E86A5C" w:rsidP="000654DB">
      <w:pPr>
        <w:pStyle w:val="Heading4"/>
        <w:rPr>
          <w:highlight w:val="white"/>
        </w:rPr>
      </w:pPr>
      <w:r>
        <w:rPr>
          <w:highlight w:val="white"/>
        </w:rPr>
        <w:t>Yelp - Reviews</w:t>
      </w:r>
      <w:r w:rsidR="000654DB">
        <w:rPr>
          <w:highlight w:val="white"/>
        </w:rPr>
        <w:t xml:space="preserve"> </w:t>
      </w:r>
    </w:p>
    <w:p w14:paraId="2F461968" w14:textId="7C2CBA8E" w:rsidR="002A0660" w:rsidRDefault="009E3713">
      <w:pPr>
        <w:rPr>
          <w:color w:val="282828"/>
          <w:highlight w:val="white"/>
        </w:rPr>
      </w:pPr>
      <w:r>
        <w:rPr>
          <w:color w:val="282828"/>
          <w:highlight w:val="white"/>
        </w:rPr>
        <w:t xml:space="preserve">This is the </w:t>
      </w:r>
      <w:r w:rsidR="004E2E6D">
        <w:rPr>
          <w:color w:val="282828"/>
          <w:highlight w:val="white"/>
        </w:rPr>
        <w:t xml:space="preserve">primary </w:t>
      </w:r>
      <w:r>
        <w:rPr>
          <w:color w:val="282828"/>
          <w:highlight w:val="white"/>
        </w:rPr>
        <w:t xml:space="preserve">dataset that </w:t>
      </w:r>
      <w:r w:rsidR="00E86A5C">
        <w:rPr>
          <w:color w:val="282828"/>
          <w:highlight w:val="white"/>
        </w:rPr>
        <w:t xml:space="preserve">most of our analysis and modelling revolved around. </w:t>
      </w:r>
      <w:r w:rsidR="00A04ECA">
        <w:rPr>
          <w:color w:val="282828"/>
          <w:highlight w:val="white"/>
        </w:rPr>
        <w:t xml:space="preserve">The dataset type is record type and comprises </w:t>
      </w:r>
      <w:r w:rsidR="00E86A5C">
        <w:rPr>
          <w:color w:val="282828"/>
          <w:highlight w:val="white"/>
        </w:rPr>
        <w:t xml:space="preserve">6,685,900 observations </w:t>
      </w:r>
      <w:r w:rsidR="00EC6571">
        <w:rPr>
          <w:color w:val="282828"/>
          <w:highlight w:val="white"/>
        </w:rPr>
        <w:t xml:space="preserve">across </w:t>
      </w:r>
      <w:r w:rsidR="00E86A5C">
        <w:rPr>
          <w:color w:val="282828"/>
          <w:highlight w:val="white"/>
        </w:rPr>
        <w:t>6</w:t>
      </w:r>
      <w:r w:rsidR="00EC6571">
        <w:rPr>
          <w:color w:val="282828"/>
          <w:highlight w:val="white"/>
        </w:rPr>
        <w:t xml:space="preserve"> var</w:t>
      </w:r>
      <w:r w:rsidR="00E86A5C">
        <w:rPr>
          <w:color w:val="282828"/>
          <w:highlight w:val="white"/>
        </w:rPr>
        <w:t>iables.</w:t>
      </w:r>
    </w:p>
    <w:p w14:paraId="321B7451" w14:textId="77777777" w:rsidR="002A0660" w:rsidRDefault="002A0660">
      <w:pPr>
        <w:rPr>
          <w:color w:val="282828"/>
          <w:highlight w:val="white"/>
        </w:rPr>
      </w:pPr>
    </w:p>
    <w:p w14:paraId="7FA3F4D9" w14:textId="5AFDD49E" w:rsidR="002A0660" w:rsidRDefault="00A04ECA">
      <w:pPr>
        <w:rPr>
          <w:color w:val="282828"/>
          <w:highlight w:val="white"/>
        </w:rPr>
      </w:pPr>
      <w:r>
        <w:rPr>
          <w:color w:val="282828"/>
          <w:highlight w:val="white"/>
        </w:rPr>
        <w:t xml:space="preserve">The attribute type of </w:t>
      </w:r>
      <w:r w:rsidR="000654DB">
        <w:rPr>
          <w:color w:val="282828"/>
          <w:highlight w:val="white"/>
        </w:rPr>
        <w:t>three</w:t>
      </w:r>
      <w:r>
        <w:rPr>
          <w:color w:val="282828"/>
          <w:highlight w:val="white"/>
        </w:rPr>
        <w:t xml:space="preserve"> of the </w:t>
      </w:r>
      <w:r w:rsidR="005E6B19">
        <w:rPr>
          <w:color w:val="282828"/>
          <w:highlight w:val="white"/>
        </w:rPr>
        <w:t>5</w:t>
      </w:r>
      <w:r>
        <w:rPr>
          <w:color w:val="282828"/>
          <w:highlight w:val="white"/>
        </w:rPr>
        <w:t xml:space="preserve"> columns are nominal; and the other </w:t>
      </w:r>
      <w:r w:rsidR="005E6B19">
        <w:rPr>
          <w:color w:val="282828"/>
          <w:highlight w:val="white"/>
        </w:rPr>
        <w:t>1</w:t>
      </w:r>
      <w:r>
        <w:rPr>
          <w:color w:val="282828"/>
          <w:highlight w:val="white"/>
        </w:rPr>
        <w:t xml:space="preserve"> </w:t>
      </w:r>
      <w:r w:rsidR="002A0660">
        <w:rPr>
          <w:color w:val="282828"/>
          <w:highlight w:val="white"/>
        </w:rPr>
        <w:t xml:space="preserve">attribute </w:t>
      </w:r>
      <w:r w:rsidR="005E6B19">
        <w:rPr>
          <w:color w:val="282828"/>
          <w:highlight w:val="white"/>
        </w:rPr>
        <w:t xml:space="preserve">was </w:t>
      </w:r>
      <w:r w:rsidR="002A0660">
        <w:rPr>
          <w:color w:val="282828"/>
          <w:highlight w:val="white"/>
        </w:rPr>
        <w:t>numeric.</w:t>
      </w:r>
    </w:p>
    <w:p w14:paraId="0979C6EB" w14:textId="1FD0E13E" w:rsidR="005E6B19" w:rsidRDefault="005E6B19">
      <w:pPr>
        <w:rPr>
          <w:color w:val="282828"/>
          <w:highlight w:val="white"/>
        </w:rPr>
      </w:pPr>
    </w:p>
    <w:p w14:paraId="2B5DC005" w14:textId="0F22C0BA" w:rsidR="005E6B19" w:rsidRDefault="005E6B19">
      <w:pPr>
        <w:rPr>
          <w:color w:val="282828"/>
          <w:highlight w:val="white"/>
        </w:rPr>
      </w:pPr>
      <w:r>
        <w:rPr>
          <w:color w:val="282828"/>
          <w:highlight w:val="white"/>
        </w:rPr>
        <w:t>Data was in JSON form</w:t>
      </w:r>
      <w:r w:rsidR="00B52AD9">
        <w:rPr>
          <w:color w:val="282828"/>
          <w:highlight w:val="white"/>
        </w:rPr>
        <w:t>, sample of two rows as followed:</w:t>
      </w:r>
    </w:p>
    <w:p w14:paraId="434859B7" w14:textId="603515C2" w:rsidR="00B52AD9" w:rsidRDefault="00B52AD9">
      <w:pPr>
        <w:rPr>
          <w:color w:val="282828"/>
          <w:highlight w:val="white"/>
        </w:rPr>
      </w:pPr>
      <w:r>
        <w:rPr>
          <w:noProof/>
        </w:rPr>
        <w:drawing>
          <wp:inline distT="0" distB="0" distL="0" distR="0" wp14:anchorId="693EDD67" wp14:editId="54C68DA7">
            <wp:extent cx="5943600"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71650"/>
                    </a:xfrm>
                    <a:prstGeom prst="rect">
                      <a:avLst/>
                    </a:prstGeom>
                  </pic:spPr>
                </pic:pic>
              </a:graphicData>
            </a:graphic>
          </wp:inline>
        </w:drawing>
      </w:r>
    </w:p>
    <w:p w14:paraId="6F90A85D" w14:textId="7DE0DFF2" w:rsidR="00B52AD9" w:rsidRDefault="00B52AD9">
      <w:pPr>
        <w:rPr>
          <w:color w:val="282828"/>
          <w:highlight w:val="white"/>
        </w:rPr>
      </w:pPr>
      <w:r>
        <w:rPr>
          <w:color w:val="282828"/>
          <w:highlight w:val="white"/>
        </w:rPr>
        <w:t>Due to the size of this dataset, the data had to be read and processed on an observation by observation basis. It was NOT possible to use standard JSON handlers to parse the dataset in one go.</w:t>
      </w:r>
    </w:p>
    <w:p w14:paraId="260A1892" w14:textId="6C5D4DDC" w:rsidR="00B52AD9" w:rsidRDefault="00B52AD9">
      <w:pPr>
        <w:rPr>
          <w:color w:val="282828"/>
          <w:highlight w:val="white"/>
        </w:rPr>
      </w:pPr>
    </w:p>
    <w:p w14:paraId="5280F34C" w14:textId="2CA49646" w:rsidR="00B52AD9" w:rsidRDefault="00B52AD9">
      <w:pPr>
        <w:rPr>
          <w:color w:val="282828"/>
          <w:highlight w:val="white"/>
        </w:rPr>
      </w:pPr>
      <w:r>
        <w:rPr>
          <w:color w:val="282828"/>
          <w:highlight w:val="white"/>
        </w:rPr>
        <w:t>A sample of 1 observation of the data parsed out is given below:</w:t>
      </w:r>
    </w:p>
    <w:p w14:paraId="092B795A" w14:textId="2EF83211" w:rsidR="00B52AD9" w:rsidRDefault="00B52AD9">
      <w:pPr>
        <w:rPr>
          <w:color w:val="282828"/>
          <w:highlight w:val="white"/>
        </w:rPr>
      </w:pPr>
      <w:r>
        <w:rPr>
          <w:noProof/>
        </w:rPr>
        <w:drawing>
          <wp:inline distT="0" distB="0" distL="0" distR="0" wp14:anchorId="02A5793E" wp14:editId="40F55801">
            <wp:extent cx="5943600" cy="1347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47470"/>
                    </a:xfrm>
                    <a:prstGeom prst="rect">
                      <a:avLst/>
                    </a:prstGeom>
                  </pic:spPr>
                </pic:pic>
              </a:graphicData>
            </a:graphic>
          </wp:inline>
        </w:drawing>
      </w:r>
    </w:p>
    <w:p w14:paraId="1890DE9E" w14:textId="4A7037F2" w:rsidR="00A04ECA" w:rsidRDefault="00A04ECA">
      <w:pPr>
        <w:rPr>
          <w:color w:val="282828"/>
          <w:highlight w:val="white"/>
        </w:rPr>
      </w:pPr>
    </w:p>
    <w:p w14:paraId="17E90E1A" w14:textId="481FC16F" w:rsidR="00A118F1" w:rsidRDefault="00B52AD9" w:rsidP="00A118F1">
      <w:pPr>
        <w:pStyle w:val="Heading4"/>
        <w:rPr>
          <w:highlight w:val="white"/>
        </w:rPr>
      </w:pPr>
      <w:r>
        <w:rPr>
          <w:highlight w:val="white"/>
        </w:rPr>
        <w:t>Yelp Businesses dataset</w:t>
      </w:r>
    </w:p>
    <w:p w14:paraId="74633EBE" w14:textId="7A905F4B" w:rsidR="00B52AD9" w:rsidRDefault="00B52AD9" w:rsidP="00B52AD9">
      <w:pPr>
        <w:rPr>
          <w:color w:val="282828"/>
          <w:highlight w:val="white"/>
        </w:rPr>
      </w:pPr>
      <w:r>
        <w:rPr>
          <w:color w:val="282828"/>
          <w:highlight w:val="white"/>
        </w:rPr>
        <w:t xml:space="preserve">This is the dataset that </w:t>
      </w:r>
      <w:r w:rsidR="004E2E6D">
        <w:rPr>
          <w:color w:val="282828"/>
          <w:highlight w:val="white"/>
        </w:rPr>
        <w:t>was used to pick which businesses are of interest</w:t>
      </w:r>
      <w:r>
        <w:rPr>
          <w:color w:val="282828"/>
          <w:highlight w:val="white"/>
        </w:rPr>
        <w:t xml:space="preserve">. The dataset type is record type and comprises </w:t>
      </w:r>
      <w:r w:rsidR="00FA66CD">
        <w:rPr>
          <w:color w:val="282828"/>
          <w:highlight w:val="white"/>
        </w:rPr>
        <w:t>19</w:t>
      </w:r>
      <w:r w:rsidR="004E2E6D">
        <w:rPr>
          <w:color w:val="282828"/>
          <w:highlight w:val="white"/>
        </w:rPr>
        <w:t>2.609</w:t>
      </w:r>
      <w:r>
        <w:rPr>
          <w:color w:val="282828"/>
          <w:highlight w:val="white"/>
        </w:rPr>
        <w:t xml:space="preserve"> </w:t>
      </w:r>
      <w:r w:rsidR="00FA66CD">
        <w:rPr>
          <w:color w:val="282828"/>
          <w:highlight w:val="white"/>
        </w:rPr>
        <w:t>businesses</w:t>
      </w:r>
      <w:r>
        <w:rPr>
          <w:color w:val="282828"/>
          <w:highlight w:val="white"/>
        </w:rPr>
        <w:t xml:space="preserve"> across </w:t>
      </w:r>
      <w:r w:rsidR="004E2E6D">
        <w:rPr>
          <w:color w:val="282828"/>
          <w:highlight w:val="white"/>
        </w:rPr>
        <w:t>14</w:t>
      </w:r>
      <w:r>
        <w:rPr>
          <w:color w:val="282828"/>
          <w:highlight w:val="white"/>
        </w:rPr>
        <w:t xml:space="preserve"> variables.</w:t>
      </w:r>
    </w:p>
    <w:p w14:paraId="47F114AA" w14:textId="06B2AA08" w:rsidR="00FA66CD" w:rsidRDefault="00FA66CD" w:rsidP="00B52AD9">
      <w:pPr>
        <w:rPr>
          <w:color w:val="282828"/>
          <w:highlight w:val="white"/>
        </w:rPr>
      </w:pPr>
    </w:p>
    <w:p w14:paraId="0F31BA71" w14:textId="15B37A67" w:rsidR="00FA66CD" w:rsidRDefault="00FA66CD" w:rsidP="00B52AD9">
      <w:pPr>
        <w:rPr>
          <w:color w:val="282828"/>
          <w:highlight w:val="white"/>
        </w:rPr>
      </w:pPr>
      <w:r>
        <w:rPr>
          <w:color w:val="282828"/>
          <w:highlight w:val="white"/>
        </w:rPr>
        <w:lastRenderedPageBreak/>
        <w:t>A sample of raw data for 1 business is given below:</w:t>
      </w:r>
      <w:r>
        <w:rPr>
          <w:color w:val="282828"/>
          <w:highlight w:val="white"/>
        </w:rPr>
        <w:br/>
      </w:r>
      <w:r>
        <w:rPr>
          <w:noProof/>
        </w:rPr>
        <w:drawing>
          <wp:inline distT="0" distB="0" distL="0" distR="0" wp14:anchorId="0547F7FA" wp14:editId="251E47C1">
            <wp:extent cx="5943600" cy="347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345"/>
                    </a:xfrm>
                    <a:prstGeom prst="rect">
                      <a:avLst/>
                    </a:prstGeom>
                  </pic:spPr>
                </pic:pic>
              </a:graphicData>
            </a:graphic>
          </wp:inline>
        </w:drawing>
      </w:r>
    </w:p>
    <w:p w14:paraId="216B793E" w14:textId="69B5BF9F" w:rsidR="00FA66CD" w:rsidRDefault="00FA66CD" w:rsidP="00B52AD9">
      <w:pPr>
        <w:rPr>
          <w:color w:val="282828"/>
          <w:highlight w:val="white"/>
        </w:rPr>
      </w:pPr>
      <w:r>
        <w:rPr>
          <w:color w:val="282828"/>
          <w:highlight w:val="white"/>
        </w:rPr>
        <w:t>And this translates into a more meaningful form as follows:</w:t>
      </w:r>
    </w:p>
    <w:p w14:paraId="7C851FBC" w14:textId="70F2F5FF" w:rsidR="00FA66CD" w:rsidRDefault="00FA66CD" w:rsidP="00B52AD9">
      <w:pPr>
        <w:rPr>
          <w:color w:val="282828"/>
          <w:highlight w:val="white"/>
        </w:rPr>
      </w:pPr>
      <w:r>
        <w:rPr>
          <w:noProof/>
        </w:rPr>
        <w:drawing>
          <wp:inline distT="0" distB="0" distL="0" distR="0" wp14:anchorId="3C8037E8" wp14:editId="1DED833E">
            <wp:extent cx="4362450" cy="3667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2450" cy="3667125"/>
                    </a:xfrm>
                    <a:prstGeom prst="rect">
                      <a:avLst/>
                    </a:prstGeom>
                  </pic:spPr>
                </pic:pic>
              </a:graphicData>
            </a:graphic>
          </wp:inline>
        </w:drawing>
      </w:r>
    </w:p>
    <w:p w14:paraId="33D42243" w14:textId="6FCD2BE6" w:rsidR="00FA66CD" w:rsidRDefault="00FA66CD" w:rsidP="00B52AD9">
      <w:pPr>
        <w:rPr>
          <w:color w:val="282828"/>
          <w:highlight w:val="white"/>
        </w:rPr>
      </w:pPr>
    </w:p>
    <w:p w14:paraId="2D1A0839" w14:textId="11D22C97" w:rsidR="00FA66CD" w:rsidRDefault="00FA66CD" w:rsidP="00B52AD9">
      <w:pPr>
        <w:rPr>
          <w:color w:val="282828"/>
          <w:highlight w:val="white"/>
        </w:rPr>
      </w:pPr>
      <w:r>
        <w:rPr>
          <w:color w:val="282828"/>
          <w:highlight w:val="white"/>
        </w:rPr>
        <w:t>From an analysis of count of business by state, the following bar chart is produced:</w:t>
      </w:r>
    </w:p>
    <w:p w14:paraId="35A3EA16" w14:textId="77777777" w:rsidR="002F2480" w:rsidRDefault="00FA66CD" w:rsidP="004E2E6D">
      <w:pPr>
        <w:jc w:val="center"/>
        <w:rPr>
          <w:color w:val="282828"/>
          <w:highlight w:val="white"/>
        </w:rPr>
      </w:pPr>
      <w:r>
        <w:rPr>
          <w:noProof/>
          <w:color w:val="282828"/>
          <w:highlight w:val="white"/>
        </w:rPr>
        <w:drawing>
          <wp:inline distT="0" distB="0" distL="0" distR="0" wp14:anchorId="45C53274" wp14:editId="70E57420">
            <wp:extent cx="5297865" cy="3238150"/>
            <wp:effectExtent l="0" t="0" r="0" b="635"/>
            <wp:docPr id="59" name="Picture 59" descr="C:\Users\Richpat\AppData\Local\Microsoft\Windows\INetCache\Content.MSO\FAF26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FAF26D3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1659" cy="3252693"/>
                    </a:xfrm>
                    <a:prstGeom prst="rect">
                      <a:avLst/>
                    </a:prstGeom>
                    <a:noFill/>
                    <a:ln>
                      <a:noFill/>
                    </a:ln>
                  </pic:spPr>
                </pic:pic>
              </a:graphicData>
            </a:graphic>
          </wp:inline>
        </w:drawing>
      </w:r>
    </w:p>
    <w:p w14:paraId="44CCD050" w14:textId="46D6B328" w:rsidR="00FA66CD" w:rsidRDefault="00FA66CD" w:rsidP="004E2E6D">
      <w:pPr>
        <w:jc w:val="center"/>
        <w:rPr>
          <w:color w:val="282828"/>
          <w:highlight w:val="white"/>
        </w:rPr>
      </w:pPr>
      <w:r>
        <w:rPr>
          <w:color w:val="282828"/>
          <w:highlight w:val="white"/>
        </w:rPr>
        <w:lastRenderedPageBreak/>
        <w:t>In addition to looking at business by state, businesses were also examined by category of business. The chart below shows how many businesses there are in each category.</w:t>
      </w:r>
      <w:r w:rsidRPr="00FA66CD">
        <w:rPr>
          <w:color w:val="282828"/>
          <w:highlight w:val="white"/>
        </w:rPr>
        <w:t xml:space="preserve"> </w:t>
      </w:r>
      <w:r>
        <w:rPr>
          <w:noProof/>
          <w:color w:val="282828"/>
          <w:highlight w:val="white"/>
        </w:rPr>
        <w:drawing>
          <wp:inline distT="0" distB="0" distL="0" distR="0" wp14:anchorId="65A161CE" wp14:editId="73D0F1E4">
            <wp:extent cx="5533019" cy="4182868"/>
            <wp:effectExtent l="0" t="0" r="0" b="8255"/>
            <wp:docPr id="60" name="Picture 60" descr="C:\Users\Richpat\AppData\Local\Microsoft\Windows\INetCache\Content.MSO\12851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128512A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8156" cy="4194311"/>
                    </a:xfrm>
                    <a:prstGeom prst="rect">
                      <a:avLst/>
                    </a:prstGeom>
                    <a:noFill/>
                    <a:ln>
                      <a:noFill/>
                    </a:ln>
                  </pic:spPr>
                </pic:pic>
              </a:graphicData>
            </a:graphic>
          </wp:inline>
        </w:drawing>
      </w:r>
    </w:p>
    <w:p w14:paraId="4DF4F2B4" w14:textId="3C561C8A" w:rsidR="00FA66CD" w:rsidRDefault="00FA66CD" w:rsidP="00B52AD9">
      <w:pPr>
        <w:rPr>
          <w:color w:val="282828"/>
          <w:highlight w:val="white"/>
        </w:rPr>
      </w:pPr>
    </w:p>
    <w:p w14:paraId="082A78B4" w14:textId="1F4FC37F" w:rsidR="00B52AD9" w:rsidRDefault="00B52AD9" w:rsidP="00B52AD9">
      <w:pPr>
        <w:rPr>
          <w:color w:val="282828"/>
          <w:highlight w:val="white"/>
        </w:rPr>
      </w:pPr>
      <w:r>
        <w:rPr>
          <w:color w:val="282828"/>
          <w:highlight w:val="white"/>
        </w:rPr>
        <w:t xml:space="preserve">The attribute type of </w:t>
      </w:r>
      <w:r w:rsidR="00FA66CD">
        <w:rPr>
          <w:color w:val="282828"/>
          <w:highlight w:val="white"/>
        </w:rPr>
        <w:t xml:space="preserve">eight </w:t>
      </w:r>
      <w:r>
        <w:rPr>
          <w:color w:val="282828"/>
          <w:highlight w:val="white"/>
        </w:rPr>
        <w:t xml:space="preserve">of the </w:t>
      </w:r>
      <w:r w:rsidR="00FA66CD">
        <w:rPr>
          <w:color w:val="282828"/>
          <w:highlight w:val="white"/>
        </w:rPr>
        <w:t>14</w:t>
      </w:r>
      <w:r>
        <w:rPr>
          <w:color w:val="282828"/>
          <w:highlight w:val="white"/>
        </w:rPr>
        <w:t xml:space="preserve"> columns are nominal; and the other </w:t>
      </w:r>
      <w:r w:rsidR="00FA66CD">
        <w:rPr>
          <w:color w:val="282828"/>
          <w:highlight w:val="white"/>
        </w:rPr>
        <w:t>6</w:t>
      </w:r>
      <w:r>
        <w:rPr>
          <w:color w:val="282828"/>
          <w:highlight w:val="white"/>
        </w:rPr>
        <w:t xml:space="preserve"> attributes </w:t>
      </w:r>
      <w:r w:rsidR="00FA66CD">
        <w:rPr>
          <w:color w:val="282828"/>
          <w:highlight w:val="white"/>
        </w:rPr>
        <w:t xml:space="preserve">are </w:t>
      </w:r>
      <w:r>
        <w:rPr>
          <w:color w:val="282828"/>
          <w:highlight w:val="white"/>
        </w:rPr>
        <w:t>numeric.</w:t>
      </w:r>
    </w:p>
    <w:p w14:paraId="60653F3F" w14:textId="77777777" w:rsidR="00B52AD9" w:rsidRDefault="00B52AD9" w:rsidP="00B52AD9">
      <w:pPr>
        <w:rPr>
          <w:color w:val="282828"/>
          <w:highlight w:val="white"/>
        </w:rPr>
      </w:pPr>
    </w:p>
    <w:p w14:paraId="665D4E1B" w14:textId="7F19E6E5" w:rsidR="00016716" w:rsidRDefault="004B1737" w:rsidP="00B52AD9">
      <w:pPr>
        <w:rPr>
          <w:color w:val="282828"/>
          <w:highlight w:val="white"/>
        </w:rPr>
      </w:pPr>
      <w:r>
        <w:rPr>
          <w:color w:val="282828"/>
          <w:highlight w:val="white"/>
        </w:rPr>
        <w:t>Source d</w:t>
      </w:r>
      <w:r w:rsidR="00B52AD9">
        <w:rPr>
          <w:color w:val="282828"/>
          <w:highlight w:val="white"/>
        </w:rPr>
        <w:t xml:space="preserve">ata </w:t>
      </w:r>
      <w:r w:rsidR="00FA66CD">
        <w:rPr>
          <w:color w:val="282828"/>
          <w:highlight w:val="white"/>
        </w:rPr>
        <w:t>is</w:t>
      </w:r>
      <w:r w:rsidR="00B52AD9">
        <w:rPr>
          <w:color w:val="282828"/>
          <w:highlight w:val="white"/>
        </w:rPr>
        <w:t xml:space="preserve"> in JSON form,</w:t>
      </w:r>
    </w:p>
    <w:p w14:paraId="5BDF8DA8" w14:textId="3476AEE1" w:rsidR="00B52AD9" w:rsidRDefault="00B52AD9" w:rsidP="00B52AD9">
      <w:pPr>
        <w:pStyle w:val="Heading4"/>
        <w:rPr>
          <w:highlight w:val="white"/>
        </w:rPr>
      </w:pPr>
      <w:r>
        <w:rPr>
          <w:highlight w:val="white"/>
        </w:rPr>
        <w:t>Yelp Users dataset</w:t>
      </w:r>
    </w:p>
    <w:p w14:paraId="32307F61" w14:textId="41615DE6" w:rsidR="00B52AD9" w:rsidRDefault="00B52AD9" w:rsidP="00B52AD9">
      <w:pPr>
        <w:rPr>
          <w:color w:val="282828"/>
          <w:highlight w:val="white"/>
        </w:rPr>
      </w:pPr>
      <w:r>
        <w:rPr>
          <w:color w:val="282828"/>
          <w:highlight w:val="white"/>
        </w:rPr>
        <w:t xml:space="preserve">This is the dataset that most of our analysis and modelling revolved around. The dataset type is record type and comprises 1,637,138 observations across </w:t>
      </w:r>
      <w:r w:rsidR="00C83E47">
        <w:rPr>
          <w:color w:val="282828"/>
          <w:highlight w:val="white"/>
        </w:rPr>
        <w:t>22</w:t>
      </w:r>
      <w:r>
        <w:rPr>
          <w:color w:val="282828"/>
          <w:highlight w:val="white"/>
        </w:rPr>
        <w:t xml:space="preserve"> variables.</w:t>
      </w:r>
    </w:p>
    <w:p w14:paraId="099384BB" w14:textId="77777777" w:rsidR="00B52AD9" w:rsidRDefault="00B52AD9" w:rsidP="00B52AD9">
      <w:pPr>
        <w:rPr>
          <w:color w:val="282828"/>
          <w:highlight w:val="white"/>
        </w:rPr>
      </w:pPr>
    </w:p>
    <w:p w14:paraId="2A4A3E86" w14:textId="47B51DFA" w:rsidR="00B52AD9" w:rsidRDefault="004B1737" w:rsidP="00B52AD9">
      <w:pPr>
        <w:rPr>
          <w:color w:val="282828"/>
          <w:highlight w:val="white"/>
        </w:rPr>
      </w:pPr>
      <w:r>
        <w:rPr>
          <w:color w:val="282828"/>
          <w:highlight w:val="white"/>
        </w:rPr>
        <w:t>Source d</w:t>
      </w:r>
      <w:r w:rsidR="00B52AD9">
        <w:rPr>
          <w:color w:val="282828"/>
          <w:highlight w:val="white"/>
        </w:rPr>
        <w:t>ata was in JSON form</w:t>
      </w:r>
    </w:p>
    <w:p w14:paraId="0A4BE8F3" w14:textId="1D345FB0" w:rsidR="00C153DB" w:rsidRDefault="00C153DB" w:rsidP="00B52AD9">
      <w:pPr>
        <w:rPr>
          <w:color w:val="282828"/>
          <w:highlight w:val="white"/>
        </w:rPr>
      </w:pPr>
    </w:p>
    <w:p w14:paraId="7D479942" w14:textId="197F1AF9" w:rsidR="00C153DB" w:rsidRDefault="00C153DB" w:rsidP="00B52AD9">
      <w:pPr>
        <w:rPr>
          <w:color w:val="282828"/>
          <w:highlight w:val="white"/>
        </w:rPr>
      </w:pPr>
      <w:r>
        <w:rPr>
          <w:color w:val="282828"/>
          <w:highlight w:val="white"/>
        </w:rPr>
        <w:t>A sample of raw data for 1 user is show here:</w:t>
      </w:r>
    </w:p>
    <w:p w14:paraId="6CA056A0" w14:textId="3C3A8452" w:rsidR="00C153DB" w:rsidRDefault="00C153DB" w:rsidP="00B52AD9">
      <w:pPr>
        <w:rPr>
          <w:color w:val="282828"/>
          <w:highlight w:val="white"/>
        </w:rPr>
      </w:pPr>
      <w:r>
        <w:rPr>
          <w:noProof/>
        </w:rPr>
        <w:lastRenderedPageBreak/>
        <w:drawing>
          <wp:inline distT="0" distB="0" distL="0" distR="0" wp14:anchorId="02D85C89" wp14:editId="742E4A2F">
            <wp:extent cx="5943600" cy="249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96820"/>
                    </a:xfrm>
                    <a:prstGeom prst="rect">
                      <a:avLst/>
                    </a:prstGeom>
                  </pic:spPr>
                </pic:pic>
              </a:graphicData>
            </a:graphic>
          </wp:inline>
        </w:drawing>
      </w:r>
    </w:p>
    <w:p w14:paraId="2BF30AAB" w14:textId="323AD54E" w:rsidR="00C153DB" w:rsidRDefault="00C153DB" w:rsidP="00B52AD9">
      <w:pPr>
        <w:rPr>
          <w:color w:val="282828"/>
          <w:highlight w:val="white"/>
        </w:rPr>
      </w:pPr>
    </w:p>
    <w:p w14:paraId="1615DA3E" w14:textId="19FC0F7C" w:rsidR="00C153DB" w:rsidRDefault="00C153DB" w:rsidP="00B52AD9">
      <w:pPr>
        <w:rPr>
          <w:color w:val="282828"/>
          <w:highlight w:val="white"/>
        </w:rPr>
      </w:pPr>
      <w:r>
        <w:rPr>
          <w:color w:val="282828"/>
          <w:highlight w:val="white"/>
        </w:rPr>
        <w:t>This parses out into the data shown below:</w:t>
      </w:r>
    </w:p>
    <w:p w14:paraId="75EACA6E" w14:textId="0A3715FC" w:rsidR="00C153DB" w:rsidRDefault="00C153DB" w:rsidP="00B52AD9">
      <w:pPr>
        <w:rPr>
          <w:color w:val="282828"/>
          <w:highlight w:val="white"/>
        </w:rPr>
      </w:pPr>
      <w:r>
        <w:rPr>
          <w:noProof/>
        </w:rPr>
        <w:drawing>
          <wp:inline distT="0" distB="0" distL="0" distR="0" wp14:anchorId="0527BFCE" wp14:editId="4086B0BD">
            <wp:extent cx="5943600" cy="2813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3050"/>
                    </a:xfrm>
                    <a:prstGeom prst="rect">
                      <a:avLst/>
                    </a:prstGeom>
                  </pic:spPr>
                </pic:pic>
              </a:graphicData>
            </a:graphic>
          </wp:inline>
        </w:drawing>
      </w:r>
    </w:p>
    <w:p w14:paraId="7E53176B" w14:textId="12CC7891" w:rsidR="00C153DB" w:rsidRDefault="00C153DB" w:rsidP="00B52AD9">
      <w:pPr>
        <w:rPr>
          <w:color w:val="282828"/>
          <w:highlight w:val="white"/>
        </w:rPr>
      </w:pPr>
      <w:r>
        <w:rPr>
          <w:noProof/>
        </w:rPr>
        <w:drawing>
          <wp:inline distT="0" distB="0" distL="0" distR="0" wp14:anchorId="4DE9D52C" wp14:editId="1101F2CE">
            <wp:extent cx="5943600" cy="1987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87550"/>
                    </a:xfrm>
                    <a:prstGeom prst="rect">
                      <a:avLst/>
                    </a:prstGeom>
                  </pic:spPr>
                </pic:pic>
              </a:graphicData>
            </a:graphic>
          </wp:inline>
        </w:drawing>
      </w:r>
    </w:p>
    <w:p w14:paraId="493A2133" w14:textId="1A5CB9BF" w:rsidR="00C153DB" w:rsidRDefault="00C153DB" w:rsidP="00B52AD9">
      <w:pPr>
        <w:rPr>
          <w:color w:val="282828"/>
          <w:highlight w:val="white"/>
        </w:rPr>
      </w:pPr>
    </w:p>
    <w:p w14:paraId="724EA455" w14:textId="67A1F1D3" w:rsidR="00C153DB" w:rsidRDefault="00C153DB" w:rsidP="00B52AD9">
      <w:pPr>
        <w:rPr>
          <w:color w:val="282828"/>
          <w:highlight w:val="white"/>
        </w:rPr>
      </w:pPr>
      <w:r>
        <w:rPr>
          <w:color w:val="282828"/>
          <w:highlight w:val="white"/>
        </w:rPr>
        <w:t>Data attributes on the Yelp Users dataset, in alphabetical order, are:</w:t>
      </w:r>
    </w:p>
    <w:tbl>
      <w:tblPr>
        <w:tblW w:w="1840" w:type="dxa"/>
        <w:tblLook w:val="04A0" w:firstRow="1" w:lastRow="0" w:firstColumn="1" w:lastColumn="0" w:noHBand="0" w:noVBand="1"/>
      </w:tblPr>
      <w:tblGrid>
        <w:gridCol w:w="1945"/>
      </w:tblGrid>
      <w:tr w:rsidR="00C153DB" w:rsidRPr="00C153DB" w14:paraId="29B44FCC" w14:textId="77777777" w:rsidTr="00C153DB">
        <w:trPr>
          <w:trHeight w:val="288"/>
        </w:trPr>
        <w:tc>
          <w:tcPr>
            <w:tcW w:w="1840" w:type="dxa"/>
            <w:tcBorders>
              <w:top w:val="single" w:sz="8" w:space="0" w:color="auto"/>
              <w:left w:val="single" w:sz="8" w:space="0" w:color="auto"/>
              <w:bottom w:val="nil"/>
              <w:right w:val="single" w:sz="8" w:space="0" w:color="auto"/>
            </w:tcBorders>
            <w:shd w:val="clear" w:color="auto" w:fill="auto"/>
            <w:noWrap/>
            <w:vAlign w:val="center"/>
            <w:hideMark/>
          </w:tcPr>
          <w:p w14:paraId="3E0039C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lastRenderedPageBreak/>
              <w:t>average_stars</w:t>
            </w:r>
            <w:proofErr w:type="spellEnd"/>
          </w:p>
        </w:tc>
      </w:tr>
      <w:tr w:rsidR="00C153DB" w:rsidRPr="00C153DB" w14:paraId="34ECF96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565FECF"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compliment_cool</w:t>
            </w:r>
            <w:proofErr w:type="spellEnd"/>
          </w:p>
        </w:tc>
      </w:tr>
      <w:tr w:rsidR="00C153DB" w:rsidRPr="00C153DB" w14:paraId="18C0475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229CD9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compliment_cute</w:t>
            </w:r>
            <w:proofErr w:type="spellEnd"/>
          </w:p>
        </w:tc>
      </w:tr>
      <w:tr w:rsidR="00C153DB" w:rsidRPr="00C153DB" w14:paraId="446D081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37E6EC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compliment_funny</w:t>
            </w:r>
            <w:proofErr w:type="spellEnd"/>
          </w:p>
        </w:tc>
      </w:tr>
      <w:tr w:rsidR="00C153DB" w:rsidRPr="00C153DB" w14:paraId="2889E8C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5DCF40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compliment_hot</w:t>
            </w:r>
            <w:proofErr w:type="spellEnd"/>
          </w:p>
        </w:tc>
      </w:tr>
      <w:tr w:rsidR="00C153DB" w:rsidRPr="00C153DB" w14:paraId="749957A8"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DB35A3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compliment_list</w:t>
            </w:r>
            <w:proofErr w:type="spellEnd"/>
          </w:p>
        </w:tc>
      </w:tr>
      <w:tr w:rsidR="00C153DB" w:rsidRPr="00C153DB" w14:paraId="4B260FD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39C4BA26"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compliment_more</w:t>
            </w:r>
            <w:proofErr w:type="spellEnd"/>
          </w:p>
        </w:tc>
      </w:tr>
      <w:tr w:rsidR="00C153DB" w:rsidRPr="00C153DB" w14:paraId="0F23888C"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0E3B2C6A"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compliment_note</w:t>
            </w:r>
            <w:proofErr w:type="spellEnd"/>
          </w:p>
        </w:tc>
      </w:tr>
      <w:tr w:rsidR="00C153DB" w:rsidRPr="00C153DB" w14:paraId="0BE51983"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A128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compliment_photos</w:t>
            </w:r>
            <w:proofErr w:type="spellEnd"/>
          </w:p>
        </w:tc>
      </w:tr>
      <w:tr w:rsidR="00C153DB" w:rsidRPr="00C153DB" w14:paraId="6670E0F0"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F107BF9"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compliment_plain</w:t>
            </w:r>
            <w:proofErr w:type="spellEnd"/>
          </w:p>
        </w:tc>
      </w:tr>
      <w:tr w:rsidR="00C153DB" w:rsidRPr="00C153DB" w14:paraId="20A15644"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13723D2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compliment_profile</w:t>
            </w:r>
            <w:proofErr w:type="spellEnd"/>
          </w:p>
        </w:tc>
      </w:tr>
      <w:tr w:rsidR="00C153DB" w:rsidRPr="00C153DB" w14:paraId="40C5699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7738A8"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compliment_writer</w:t>
            </w:r>
            <w:proofErr w:type="spellEnd"/>
          </w:p>
        </w:tc>
      </w:tr>
      <w:tr w:rsidR="00C153DB" w:rsidRPr="00C153DB" w14:paraId="248CD355"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70707030"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cool </w:t>
            </w:r>
          </w:p>
        </w:tc>
      </w:tr>
      <w:tr w:rsidR="00C153DB" w:rsidRPr="00C153DB" w14:paraId="51DAC986"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49941A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elite</w:t>
            </w:r>
          </w:p>
        </w:tc>
      </w:tr>
      <w:tr w:rsidR="00C153DB" w:rsidRPr="00C153DB" w14:paraId="1AA0D21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171ED1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 xml:space="preserve">fans </w:t>
            </w:r>
          </w:p>
        </w:tc>
      </w:tr>
      <w:tr w:rsidR="00C153DB" w:rsidRPr="00C153DB" w14:paraId="4AA2F3C2"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26A95EB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friends</w:t>
            </w:r>
          </w:p>
        </w:tc>
      </w:tr>
      <w:tr w:rsidR="00C153DB" w:rsidRPr="00C153DB" w14:paraId="69BB992D"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86E478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funny</w:t>
            </w:r>
          </w:p>
        </w:tc>
      </w:tr>
      <w:tr w:rsidR="00C153DB" w:rsidRPr="00C153DB" w14:paraId="0AAB1AEF"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5CF052F3"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name</w:t>
            </w:r>
          </w:p>
        </w:tc>
      </w:tr>
      <w:tr w:rsidR="00C153DB" w:rsidRPr="00C153DB" w14:paraId="46F983BB"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134F074"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review_count</w:t>
            </w:r>
            <w:proofErr w:type="spellEnd"/>
          </w:p>
        </w:tc>
      </w:tr>
      <w:tr w:rsidR="00C153DB" w:rsidRPr="00C153DB" w14:paraId="38D8C34A"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hideMark/>
          </w:tcPr>
          <w:p w14:paraId="6D3F84DB"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r w:rsidRPr="00C153DB">
              <w:rPr>
                <w:rFonts w:ascii="Courier New" w:eastAsia="Times New Roman" w:hAnsi="Courier New" w:cs="Courier New"/>
                <w:color w:val="000000"/>
                <w:sz w:val="16"/>
                <w:szCs w:val="16"/>
                <w:lang w:val="en-US"/>
              </w:rPr>
              <w:t>useful</w:t>
            </w:r>
          </w:p>
        </w:tc>
      </w:tr>
      <w:tr w:rsidR="00C153DB" w:rsidRPr="00C153DB" w14:paraId="11661BBE" w14:textId="77777777" w:rsidTr="00C153DB">
        <w:trPr>
          <w:trHeight w:val="288"/>
        </w:trPr>
        <w:tc>
          <w:tcPr>
            <w:tcW w:w="1840" w:type="dxa"/>
            <w:tcBorders>
              <w:top w:val="nil"/>
              <w:left w:val="single" w:sz="8" w:space="0" w:color="auto"/>
              <w:bottom w:val="nil"/>
              <w:right w:val="single" w:sz="8" w:space="0" w:color="auto"/>
            </w:tcBorders>
            <w:shd w:val="clear" w:color="auto" w:fill="auto"/>
            <w:noWrap/>
            <w:vAlign w:val="center"/>
          </w:tcPr>
          <w:p w14:paraId="53F8F89A" w14:textId="259ED752"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Pr>
                <w:rFonts w:ascii="Courier New" w:eastAsia="Times New Roman" w:hAnsi="Courier New" w:cs="Courier New"/>
                <w:color w:val="000000"/>
                <w:sz w:val="16"/>
                <w:szCs w:val="16"/>
                <w:lang w:val="en-US"/>
              </w:rPr>
              <w:t>User_id</w:t>
            </w:r>
            <w:proofErr w:type="spellEnd"/>
          </w:p>
        </w:tc>
      </w:tr>
      <w:tr w:rsidR="00C153DB" w:rsidRPr="00C153DB" w14:paraId="2677E355" w14:textId="77777777" w:rsidTr="00C153DB">
        <w:trPr>
          <w:trHeight w:val="300"/>
        </w:trPr>
        <w:tc>
          <w:tcPr>
            <w:tcW w:w="1840" w:type="dxa"/>
            <w:tcBorders>
              <w:top w:val="nil"/>
              <w:left w:val="single" w:sz="8" w:space="0" w:color="auto"/>
              <w:bottom w:val="single" w:sz="8" w:space="0" w:color="auto"/>
              <w:right w:val="single" w:sz="8" w:space="0" w:color="auto"/>
            </w:tcBorders>
            <w:shd w:val="clear" w:color="auto" w:fill="auto"/>
            <w:noWrap/>
            <w:vAlign w:val="center"/>
            <w:hideMark/>
          </w:tcPr>
          <w:p w14:paraId="6EC8BFED" w14:textId="77777777" w:rsidR="00C153DB" w:rsidRPr="00C153DB" w:rsidRDefault="00C153DB" w:rsidP="00C153DB">
            <w:pPr>
              <w:spacing w:line="240" w:lineRule="auto"/>
              <w:rPr>
                <w:rFonts w:ascii="Courier New" w:eastAsia="Times New Roman" w:hAnsi="Courier New" w:cs="Courier New"/>
                <w:color w:val="000000"/>
                <w:sz w:val="16"/>
                <w:szCs w:val="16"/>
                <w:lang w:val="en-US"/>
              </w:rPr>
            </w:pPr>
            <w:proofErr w:type="spellStart"/>
            <w:r w:rsidRPr="00C153DB">
              <w:rPr>
                <w:rFonts w:ascii="Courier New" w:eastAsia="Times New Roman" w:hAnsi="Courier New" w:cs="Courier New"/>
                <w:color w:val="000000"/>
                <w:sz w:val="16"/>
                <w:szCs w:val="16"/>
                <w:lang w:val="en-US"/>
              </w:rPr>
              <w:t>yelping_since</w:t>
            </w:r>
            <w:proofErr w:type="spellEnd"/>
          </w:p>
        </w:tc>
      </w:tr>
    </w:tbl>
    <w:p w14:paraId="49C854C5" w14:textId="31702124" w:rsidR="00C153DB" w:rsidRDefault="00C153DB" w:rsidP="00B52AD9">
      <w:pPr>
        <w:rPr>
          <w:color w:val="282828"/>
          <w:highlight w:val="white"/>
        </w:rPr>
      </w:pPr>
    </w:p>
    <w:p w14:paraId="7D4D6202" w14:textId="6068EDC6" w:rsidR="00B52AD9" w:rsidRDefault="00B52AD9" w:rsidP="00B52AD9">
      <w:pPr>
        <w:pStyle w:val="Heading4"/>
        <w:rPr>
          <w:highlight w:val="white"/>
        </w:rPr>
      </w:pPr>
      <w:r>
        <w:rPr>
          <w:highlight w:val="white"/>
        </w:rPr>
        <w:t>Yelp Tips dataset</w:t>
      </w:r>
    </w:p>
    <w:p w14:paraId="01EA8C55" w14:textId="5063878A" w:rsidR="00B52AD9" w:rsidRDefault="00B52AD9" w:rsidP="00B52AD9">
      <w:pPr>
        <w:rPr>
          <w:color w:val="282828"/>
          <w:highlight w:val="white"/>
        </w:rPr>
      </w:pPr>
      <w:r>
        <w:rPr>
          <w:color w:val="282828"/>
          <w:highlight w:val="white"/>
        </w:rPr>
        <w:t xml:space="preserve">This is the dataset </w:t>
      </w:r>
      <w:r w:rsidR="008E49C1">
        <w:rPr>
          <w:color w:val="282828"/>
          <w:highlight w:val="white"/>
        </w:rPr>
        <w:t>that contains user tips about the specific business</w:t>
      </w:r>
      <w:r>
        <w:rPr>
          <w:color w:val="282828"/>
          <w:highlight w:val="white"/>
        </w:rPr>
        <w:t xml:space="preserve">. The dataset type is record type and comprises </w:t>
      </w:r>
      <w:r w:rsidR="004B1737">
        <w:rPr>
          <w:color w:val="282828"/>
          <w:highlight w:val="white"/>
        </w:rPr>
        <w:t>1,223,094</w:t>
      </w:r>
      <w:r>
        <w:rPr>
          <w:color w:val="282828"/>
          <w:highlight w:val="white"/>
        </w:rPr>
        <w:t xml:space="preserve"> observations across </w:t>
      </w:r>
      <w:r w:rsidR="008E49C1">
        <w:rPr>
          <w:color w:val="282828"/>
          <w:highlight w:val="white"/>
        </w:rPr>
        <w:t>5</w:t>
      </w:r>
      <w:r>
        <w:rPr>
          <w:color w:val="282828"/>
          <w:highlight w:val="white"/>
        </w:rPr>
        <w:t xml:space="preserve"> variables.</w:t>
      </w:r>
    </w:p>
    <w:p w14:paraId="1E165B0B" w14:textId="77777777" w:rsidR="00B52AD9" w:rsidRDefault="00B52AD9" w:rsidP="00B52AD9">
      <w:pPr>
        <w:rPr>
          <w:color w:val="282828"/>
          <w:highlight w:val="white"/>
        </w:rPr>
      </w:pPr>
    </w:p>
    <w:p w14:paraId="5AAF7762" w14:textId="45997FF6" w:rsidR="00B52AD9" w:rsidRDefault="00B52AD9" w:rsidP="00B52AD9">
      <w:pPr>
        <w:rPr>
          <w:color w:val="282828"/>
          <w:highlight w:val="white"/>
        </w:rPr>
      </w:pPr>
      <w:r>
        <w:rPr>
          <w:color w:val="282828"/>
          <w:highlight w:val="white"/>
        </w:rPr>
        <w:t>The attribute type of three of the 5 columns are nominal; and the other 1 attribute</w:t>
      </w:r>
      <w:r w:rsidR="00C83E47">
        <w:rPr>
          <w:color w:val="282828"/>
          <w:highlight w:val="white"/>
        </w:rPr>
        <w:t xml:space="preserve"> </w:t>
      </w:r>
      <w:r>
        <w:rPr>
          <w:color w:val="282828"/>
          <w:highlight w:val="white"/>
        </w:rPr>
        <w:t>was numeric.</w:t>
      </w:r>
    </w:p>
    <w:p w14:paraId="1883D8E6" w14:textId="77777777" w:rsidR="00B52AD9" w:rsidRDefault="00B52AD9" w:rsidP="00B52AD9">
      <w:pPr>
        <w:rPr>
          <w:color w:val="282828"/>
          <w:highlight w:val="white"/>
        </w:rPr>
      </w:pPr>
    </w:p>
    <w:p w14:paraId="1CB5E3EF" w14:textId="1B9DC13D" w:rsidR="00B52AD9" w:rsidRDefault="004B1737" w:rsidP="00B52AD9">
      <w:pPr>
        <w:rPr>
          <w:color w:val="282828"/>
          <w:highlight w:val="white"/>
        </w:rPr>
      </w:pPr>
      <w:r>
        <w:rPr>
          <w:color w:val="282828"/>
          <w:highlight w:val="white"/>
        </w:rPr>
        <w:t>Source d</w:t>
      </w:r>
      <w:r w:rsidR="00B52AD9">
        <w:rPr>
          <w:color w:val="282828"/>
          <w:highlight w:val="white"/>
        </w:rPr>
        <w:t>ata was in JSON form</w:t>
      </w:r>
      <w:r w:rsidR="00BA14C9">
        <w:rPr>
          <w:color w:val="282828"/>
          <w:highlight w:val="white"/>
        </w:rPr>
        <w:t>.</w:t>
      </w:r>
    </w:p>
    <w:p w14:paraId="0E0AF0BE" w14:textId="54C2699C" w:rsidR="00BA14C9" w:rsidRDefault="00BA14C9" w:rsidP="00B52AD9">
      <w:pPr>
        <w:rPr>
          <w:color w:val="282828"/>
          <w:highlight w:val="white"/>
        </w:rPr>
      </w:pPr>
    </w:p>
    <w:p w14:paraId="415A758A" w14:textId="6D47C26E" w:rsidR="00BA14C9" w:rsidRDefault="00BA14C9" w:rsidP="00B52AD9">
      <w:pPr>
        <w:rPr>
          <w:color w:val="282828"/>
          <w:highlight w:val="white"/>
        </w:rPr>
      </w:pPr>
      <w:r>
        <w:rPr>
          <w:color w:val="282828"/>
          <w:highlight w:val="white"/>
        </w:rPr>
        <w:t>A sample of 1 observation in raw form is:</w:t>
      </w:r>
    </w:p>
    <w:p w14:paraId="74FAF1F7" w14:textId="7744BD53" w:rsidR="00BA14C9" w:rsidRDefault="00BA14C9" w:rsidP="00B52AD9">
      <w:pPr>
        <w:rPr>
          <w:color w:val="282828"/>
          <w:highlight w:val="white"/>
        </w:rPr>
      </w:pPr>
      <w:r>
        <w:rPr>
          <w:noProof/>
        </w:rPr>
        <w:drawing>
          <wp:inline distT="0" distB="0" distL="0" distR="0" wp14:anchorId="67774F48" wp14:editId="6AD13756">
            <wp:extent cx="5943600" cy="2451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5110"/>
                    </a:xfrm>
                    <a:prstGeom prst="rect">
                      <a:avLst/>
                    </a:prstGeom>
                  </pic:spPr>
                </pic:pic>
              </a:graphicData>
            </a:graphic>
          </wp:inline>
        </w:drawing>
      </w:r>
    </w:p>
    <w:p w14:paraId="23200653" w14:textId="08533F79" w:rsidR="00BA14C9" w:rsidRDefault="00BA14C9" w:rsidP="00B52AD9">
      <w:pPr>
        <w:rPr>
          <w:color w:val="282828"/>
          <w:highlight w:val="white"/>
        </w:rPr>
      </w:pPr>
    </w:p>
    <w:p w14:paraId="7CB6B788" w14:textId="1BD5B604" w:rsidR="00BA14C9" w:rsidRDefault="00BA14C9" w:rsidP="00B52AD9">
      <w:pPr>
        <w:rPr>
          <w:color w:val="282828"/>
          <w:highlight w:val="white"/>
        </w:rPr>
      </w:pPr>
      <w:r>
        <w:rPr>
          <w:color w:val="282828"/>
          <w:highlight w:val="white"/>
        </w:rPr>
        <w:t>This translates into a more readable form as follows:</w:t>
      </w:r>
    </w:p>
    <w:p w14:paraId="70B48992" w14:textId="1AA3E708" w:rsidR="00BA14C9" w:rsidRDefault="00BA14C9" w:rsidP="00B52AD9">
      <w:pPr>
        <w:rPr>
          <w:color w:val="282828"/>
          <w:highlight w:val="white"/>
        </w:rPr>
      </w:pPr>
      <w:r>
        <w:rPr>
          <w:noProof/>
        </w:rPr>
        <w:lastRenderedPageBreak/>
        <w:drawing>
          <wp:inline distT="0" distB="0" distL="0" distR="0" wp14:anchorId="34257A0B" wp14:editId="4009D50E">
            <wp:extent cx="5943600" cy="1288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88415"/>
                    </a:xfrm>
                    <a:prstGeom prst="rect">
                      <a:avLst/>
                    </a:prstGeom>
                  </pic:spPr>
                </pic:pic>
              </a:graphicData>
            </a:graphic>
          </wp:inline>
        </w:drawing>
      </w:r>
    </w:p>
    <w:p w14:paraId="1CE2D1E9" w14:textId="449B8D5E" w:rsidR="00121823" w:rsidRDefault="00121823" w:rsidP="00B52AD9">
      <w:pPr>
        <w:rPr>
          <w:color w:val="282828"/>
          <w:highlight w:val="white"/>
        </w:rPr>
      </w:pPr>
    </w:p>
    <w:p w14:paraId="1E8B320E" w14:textId="6C7BFDE4" w:rsidR="00121823" w:rsidRDefault="00121823" w:rsidP="00B52AD9">
      <w:pPr>
        <w:rPr>
          <w:color w:val="282828"/>
          <w:highlight w:val="white"/>
        </w:rPr>
      </w:pPr>
      <w:r>
        <w:rPr>
          <w:color w:val="282828"/>
          <w:highlight w:val="white"/>
        </w:rPr>
        <w:t xml:space="preserve">The data attributes on the </w:t>
      </w:r>
      <w:proofErr w:type="gramStart"/>
      <w:r>
        <w:rPr>
          <w:color w:val="282828"/>
          <w:highlight w:val="white"/>
        </w:rPr>
        <w:t>tips</w:t>
      </w:r>
      <w:proofErr w:type="gramEnd"/>
      <w:r>
        <w:rPr>
          <w:color w:val="282828"/>
          <w:highlight w:val="white"/>
        </w:rPr>
        <w:t xml:space="preserve"> dataset are:</w:t>
      </w:r>
    </w:p>
    <w:tbl>
      <w:tblPr>
        <w:tblW w:w="1780" w:type="dxa"/>
        <w:tblLook w:val="04A0" w:firstRow="1" w:lastRow="0" w:firstColumn="1" w:lastColumn="0" w:noHBand="0" w:noVBand="1"/>
      </w:tblPr>
      <w:tblGrid>
        <w:gridCol w:w="1916"/>
      </w:tblGrid>
      <w:tr w:rsidR="00121823" w:rsidRPr="00121823" w14:paraId="43FF1B1A" w14:textId="77777777" w:rsidTr="00121823">
        <w:trPr>
          <w:trHeight w:val="288"/>
        </w:trPr>
        <w:tc>
          <w:tcPr>
            <w:tcW w:w="1780" w:type="dxa"/>
            <w:tcBorders>
              <w:top w:val="single" w:sz="8" w:space="0" w:color="auto"/>
              <w:left w:val="single" w:sz="8" w:space="0" w:color="auto"/>
              <w:bottom w:val="nil"/>
              <w:right w:val="single" w:sz="8" w:space="0" w:color="auto"/>
            </w:tcBorders>
            <w:shd w:val="clear" w:color="auto" w:fill="auto"/>
            <w:noWrap/>
            <w:vAlign w:val="bottom"/>
            <w:hideMark/>
          </w:tcPr>
          <w:p w14:paraId="26591ECB"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user_id</w:t>
            </w:r>
            <w:proofErr w:type="spellEnd"/>
          </w:p>
        </w:tc>
      </w:tr>
      <w:tr w:rsidR="00121823" w:rsidRPr="00121823" w14:paraId="4AC283B3"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CBF879E"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business_id</w:t>
            </w:r>
            <w:proofErr w:type="spellEnd"/>
          </w:p>
        </w:tc>
      </w:tr>
      <w:tr w:rsidR="00121823" w:rsidRPr="00121823" w14:paraId="69B728FA"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234358EC"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text</w:t>
            </w:r>
          </w:p>
        </w:tc>
      </w:tr>
      <w:tr w:rsidR="00121823" w:rsidRPr="00121823" w14:paraId="0A4107EB" w14:textId="77777777" w:rsidTr="00121823">
        <w:trPr>
          <w:trHeight w:val="288"/>
        </w:trPr>
        <w:tc>
          <w:tcPr>
            <w:tcW w:w="1780" w:type="dxa"/>
            <w:tcBorders>
              <w:top w:val="nil"/>
              <w:left w:val="single" w:sz="8" w:space="0" w:color="auto"/>
              <w:bottom w:val="nil"/>
              <w:right w:val="single" w:sz="8" w:space="0" w:color="auto"/>
            </w:tcBorders>
            <w:shd w:val="clear" w:color="auto" w:fill="auto"/>
            <w:noWrap/>
            <w:vAlign w:val="bottom"/>
            <w:hideMark/>
          </w:tcPr>
          <w:p w14:paraId="32ABF775" w14:textId="77777777" w:rsidR="00121823" w:rsidRPr="00121823" w:rsidRDefault="00121823" w:rsidP="00121823">
            <w:pPr>
              <w:spacing w:line="240" w:lineRule="auto"/>
              <w:rPr>
                <w:rFonts w:ascii="Calibri" w:eastAsia="Times New Roman" w:hAnsi="Calibri" w:cs="Calibri"/>
                <w:color w:val="000000"/>
                <w:sz w:val="22"/>
                <w:lang w:val="en-US"/>
              </w:rPr>
            </w:pPr>
            <w:r w:rsidRPr="00121823">
              <w:rPr>
                <w:rFonts w:ascii="Calibri" w:eastAsia="Times New Roman" w:hAnsi="Calibri" w:cs="Calibri"/>
                <w:color w:val="000000"/>
                <w:sz w:val="22"/>
                <w:lang w:val="en-US"/>
              </w:rPr>
              <w:t>date</w:t>
            </w:r>
          </w:p>
        </w:tc>
      </w:tr>
      <w:tr w:rsidR="00121823" w:rsidRPr="00121823" w14:paraId="5F9C423C" w14:textId="77777777" w:rsidTr="00121823">
        <w:trPr>
          <w:trHeight w:val="300"/>
        </w:trPr>
        <w:tc>
          <w:tcPr>
            <w:tcW w:w="1780" w:type="dxa"/>
            <w:tcBorders>
              <w:top w:val="nil"/>
              <w:left w:val="single" w:sz="8" w:space="0" w:color="auto"/>
              <w:bottom w:val="single" w:sz="8" w:space="0" w:color="auto"/>
              <w:right w:val="single" w:sz="8" w:space="0" w:color="auto"/>
            </w:tcBorders>
            <w:shd w:val="clear" w:color="auto" w:fill="auto"/>
            <w:noWrap/>
            <w:vAlign w:val="bottom"/>
            <w:hideMark/>
          </w:tcPr>
          <w:p w14:paraId="7BD96FA0" w14:textId="77777777" w:rsidR="00121823" w:rsidRPr="00121823" w:rsidRDefault="00121823" w:rsidP="00121823">
            <w:pPr>
              <w:spacing w:line="240" w:lineRule="auto"/>
              <w:rPr>
                <w:rFonts w:ascii="Calibri" w:eastAsia="Times New Roman" w:hAnsi="Calibri" w:cs="Calibri"/>
                <w:color w:val="000000"/>
                <w:sz w:val="22"/>
                <w:lang w:val="en-US"/>
              </w:rPr>
            </w:pPr>
            <w:proofErr w:type="spellStart"/>
            <w:r w:rsidRPr="00121823">
              <w:rPr>
                <w:rFonts w:ascii="Calibri" w:eastAsia="Times New Roman" w:hAnsi="Calibri" w:cs="Calibri"/>
                <w:color w:val="000000"/>
                <w:sz w:val="22"/>
                <w:lang w:val="en-US"/>
              </w:rPr>
              <w:t>compliment_count</w:t>
            </w:r>
            <w:proofErr w:type="spellEnd"/>
          </w:p>
        </w:tc>
      </w:tr>
    </w:tbl>
    <w:p w14:paraId="74DC09DD" w14:textId="2A3148FB" w:rsidR="00121823" w:rsidRDefault="00121823" w:rsidP="00B52AD9">
      <w:pPr>
        <w:rPr>
          <w:color w:val="282828"/>
          <w:highlight w:val="white"/>
        </w:rPr>
      </w:pPr>
    </w:p>
    <w:p w14:paraId="08F60F62" w14:textId="15538F14" w:rsidR="00B52AD9" w:rsidRDefault="00B52AD9" w:rsidP="00B52AD9">
      <w:pPr>
        <w:pStyle w:val="Heading4"/>
        <w:rPr>
          <w:highlight w:val="white"/>
        </w:rPr>
      </w:pPr>
      <w:r>
        <w:rPr>
          <w:highlight w:val="white"/>
        </w:rPr>
        <w:t>Yelp Check</w:t>
      </w:r>
      <w:r w:rsidR="008E49C1">
        <w:rPr>
          <w:highlight w:val="white"/>
        </w:rPr>
        <w:t>-</w:t>
      </w:r>
      <w:r>
        <w:rPr>
          <w:highlight w:val="white"/>
        </w:rPr>
        <w:t>ins dataset</w:t>
      </w:r>
    </w:p>
    <w:p w14:paraId="3BB722C0" w14:textId="52230488" w:rsidR="00B52AD9" w:rsidRDefault="00B52AD9" w:rsidP="00B52AD9">
      <w:pPr>
        <w:rPr>
          <w:color w:val="282828"/>
          <w:highlight w:val="white"/>
        </w:rPr>
      </w:pPr>
      <w:r>
        <w:rPr>
          <w:color w:val="282828"/>
          <w:highlight w:val="white"/>
        </w:rPr>
        <w:t xml:space="preserve">This is the dataset </w:t>
      </w:r>
      <w:r w:rsidR="00C83E47">
        <w:rPr>
          <w:color w:val="282828"/>
          <w:highlight w:val="white"/>
        </w:rPr>
        <w:t xml:space="preserve">that </w:t>
      </w:r>
      <w:r w:rsidR="008E49C1">
        <w:rPr>
          <w:color w:val="282828"/>
          <w:highlight w:val="white"/>
        </w:rPr>
        <w:t>tracks when a user checks in to a business</w:t>
      </w:r>
      <w:r>
        <w:rPr>
          <w:color w:val="282828"/>
          <w:highlight w:val="white"/>
        </w:rPr>
        <w:t xml:space="preserve">. The dataset type is record type and comprises </w:t>
      </w:r>
      <w:r w:rsidR="004B1737">
        <w:rPr>
          <w:color w:val="282828"/>
          <w:highlight w:val="white"/>
        </w:rPr>
        <w:t>161,950</w:t>
      </w:r>
      <w:r>
        <w:rPr>
          <w:color w:val="282828"/>
          <w:highlight w:val="white"/>
        </w:rPr>
        <w:t xml:space="preserve"> observations across </w:t>
      </w:r>
      <w:r w:rsidR="00652B86">
        <w:rPr>
          <w:color w:val="282828"/>
          <w:highlight w:val="white"/>
        </w:rPr>
        <w:t>2</w:t>
      </w:r>
      <w:r>
        <w:rPr>
          <w:color w:val="282828"/>
          <w:highlight w:val="white"/>
        </w:rPr>
        <w:t xml:space="preserve"> variables.</w:t>
      </w:r>
    </w:p>
    <w:p w14:paraId="7196580A" w14:textId="2FBC615C" w:rsidR="00652B86" w:rsidRDefault="00652B86" w:rsidP="00B52AD9">
      <w:pPr>
        <w:rPr>
          <w:color w:val="282828"/>
          <w:highlight w:val="white"/>
        </w:rPr>
      </w:pPr>
    </w:p>
    <w:p w14:paraId="68EFC549" w14:textId="07C54758" w:rsidR="00652B86" w:rsidRDefault="00652B86" w:rsidP="00B52AD9">
      <w:pPr>
        <w:rPr>
          <w:color w:val="282828"/>
          <w:highlight w:val="white"/>
        </w:rPr>
      </w:pPr>
      <w:r>
        <w:rPr>
          <w:color w:val="282828"/>
          <w:highlight w:val="white"/>
        </w:rPr>
        <w:t>A sample of raw data for 1 user is given as follows:</w:t>
      </w:r>
    </w:p>
    <w:p w14:paraId="364EA694" w14:textId="0BCCDC67" w:rsidR="00652B86" w:rsidRDefault="00652B86" w:rsidP="00B52AD9">
      <w:pPr>
        <w:rPr>
          <w:color w:val="282828"/>
          <w:highlight w:val="white"/>
        </w:rPr>
      </w:pPr>
      <w:r>
        <w:rPr>
          <w:noProof/>
        </w:rPr>
        <w:drawing>
          <wp:inline distT="0" distB="0" distL="0" distR="0" wp14:anchorId="6120AFA1" wp14:editId="4EE03E8F">
            <wp:extent cx="5943600" cy="25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000"/>
                    </a:xfrm>
                    <a:prstGeom prst="rect">
                      <a:avLst/>
                    </a:prstGeom>
                  </pic:spPr>
                </pic:pic>
              </a:graphicData>
            </a:graphic>
          </wp:inline>
        </w:drawing>
      </w:r>
    </w:p>
    <w:p w14:paraId="4D3016D6" w14:textId="0047C7C6" w:rsidR="00652B86" w:rsidRDefault="00652B86" w:rsidP="00B52AD9">
      <w:pPr>
        <w:rPr>
          <w:color w:val="282828"/>
          <w:highlight w:val="white"/>
        </w:rPr>
      </w:pPr>
    </w:p>
    <w:p w14:paraId="5CC79F17" w14:textId="243E3A93" w:rsidR="00652B86" w:rsidRDefault="00652B86" w:rsidP="00B52AD9">
      <w:pPr>
        <w:rPr>
          <w:color w:val="282828"/>
          <w:highlight w:val="white"/>
        </w:rPr>
      </w:pPr>
      <w:r>
        <w:rPr>
          <w:color w:val="282828"/>
          <w:highlight w:val="white"/>
        </w:rPr>
        <w:t>And is transformed into a more meaningful set like this:</w:t>
      </w:r>
    </w:p>
    <w:p w14:paraId="0259D5CC" w14:textId="5CFA8316" w:rsidR="00652B86" w:rsidRDefault="00652B86" w:rsidP="00B52AD9">
      <w:pPr>
        <w:rPr>
          <w:color w:val="282828"/>
          <w:highlight w:val="white"/>
        </w:rPr>
      </w:pPr>
      <w:r>
        <w:rPr>
          <w:noProof/>
        </w:rPr>
        <w:drawing>
          <wp:inline distT="0" distB="0" distL="0" distR="0" wp14:anchorId="1183CFB7" wp14:editId="6A368FEA">
            <wp:extent cx="5943600" cy="557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57530"/>
                    </a:xfrm>
                    <a:prstGeom prst="rect">
                      <a:avLst/>
                    </a:prstGeom>
                  </pic:spPr>
                </pic:pic>
              </a:graphicData>
            </a:graphic>
          </wp:inline>
        </w:drawing>
      </w:r>
    </w:p>
    <w:p w14:paraId="7BBCE129" w14:textId="77777777" w:rsidR="00B52AD9" w:rsidRDefault="00B52AD9" w:rsidP="00B52AD9">
      <w:pPr>
        <w:rPr>
          <w:color w:val="282828"/>
          <w:highlight w:val="white"/>
        </w:rPr>
      </w:pPr>
    </w:p>
    <w:p w14:paraId="1816D1B1" w14:textId="0D5B54DA" w:rsidR="00B52AD9" w:rsidRDefault="00B52AD9" w:rsidP="00B52AD9">
      <w:pPr>
        <w:rPr>
          <w:color w:val="282828"/>
          <w:highlight w:val="white"/>
        </w:rPr>
      </w:pPr>
      <w:r>
        <w:rPr>
          <w:color w:val="282828"/>
          <w:highlight w:val="white"/>
        </w:rPr>
        <w:t xml:space="preserve">The attribute type of </w:t>
      </w:r>
      <w:r w:rsidR="00652B86">
        <w:rPr>
          <w:color w:val="282828"/>
          <w:highlight w:val="white"/>
        </w:rPr>
        <w:t>one</w:t>
      </w:r>
      <w:r>
        <w:rPr>
          <w:color w:val="282828"/>
          <w:highlight w:val="white"/>
        </w:rPr>
        <w:t xml:space="preserve"> of the </w:t>
      </w:r>
      <w:r w:rsidR="00652B86">
        <w:rPr>
          <w:color w:val="282828"/>
          <w:highlight w:val="white"/>
        </w:rPr>
        <w:t>2</w:t>
      </w:r>
      <w:r>
        <w:rPr>
          <w:color w:val="282828"/>
          <w:highlight w:val="white"/>
        </w:rPr>
        <w:t xml:space="preserve"> columns </w:t>
      </w:r>
      <w:r w:rsidR="00652B86">
        <w:rPr>
          <w:color w:val="282828"/>
          <w:highlight w:val="white"/>
        </w:rPr>
        <w:t>is</w:t>
      </w:r>
      <w:r>
        <w:rPr>
          <w:color w:val="282828"/>
          <w:highlight w:val="white"/>
        </w:rPr>
        <w:t xml:space="preserve"> nominal; and the other 1 attribute </w:t>
      </w:r>
      <w:r w:rsidR="00652B86">
        <w:rPr>
          <w:color w:val="282828"/>
          <w:highlight w:val="white"/>
        </w:rPr>
        <w:t>i</w:t>
      </w:r>
      <w:r>
        <w:rPr>
          <w:color w:val="282828"/>
          <w:highlight w:val="white"/>
        </w:rPr>
        <w:t>s numeric.</w:t>
      </w:r>
    </w:p>
    <w:p w14:paraId="3E772714" w14:textId="77777777" w:rsidR="00B52AD9" w:rsidRDefault="00B52AD9" w:rsidP="00B52AD9">
      <w:pPr>
        <w:rPr>
          <w:color w:val="282828"/>
          <w:highlight w:val="white"/>
        </w:rPr>
      </w:pPr>
    </w:p>
    <w:p w14:paraId="62B8E7FC" w14:textId="79220178"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A5D69">
        <w:rPr>
          <w:color w:val="282828"/>
          <w:highlight w:val="white"/>
        </w:rPr>
        <w:t>is</w:t>
      </w:r>
      <w:r w:rsidR="00B52AD9">
        <w:rPr>
          <w:color w:val="282828"/>
          <w:highlight w:val="white"/>
        </w:rPr>
        <w:t xml:space="preserve"> in JSON form</w:t>
      </w:r>
      <w:r w:rsidR="000A5D69">
        <w:rPr>
          <w:color w:val="282828"/>
          <w:highlight w:val="white"/>
        </w:rPr>
        <w:t>.</w:t>
      </w:r>
    </w:p>
    <w:p w14:paraId="6AA89007" w14:textId="2AB4499A" w:rsidR="00B52AD9" w:rsidRDefault="00B52AD9" w:rsidP="00B52AD9">
      <w:pPr>
        <w:pStyle w:val="Heading4"/>
        <w:rPr>
          <w:highlight w:val="white"/>
        </w:rPr>
      </w:pPr>
      <w:r>
        <w:rPr>
          <w:highlight w:val="white"/>
        </w:rPr>
        <w:t>Yelp Photos dataset</w:t>
      </w:r>
    </w:p>
    <w:p w14:paraId="639591AE" w14:textId="2FB13092" w:rsidR="00B52AD9" w:rsidRDefault="00B52AD9" w:rsidP="00B52AD9">
      <w:pPr>
        <w:rPr>
          <w:color w:val="282828"/>
          <w:highlight w:val="white"/>
        </w:rPr>
      </w:pPr>
      <w:r>
        <w:rPr>
          <w:color w:val="282828"/>
          <w:highlight w:val="white"/>
        </w:rPr>
        <w:t xml:space="preserve">This is the dataset that </w:t>
      </w:r>
      <w:r w:rsidR="001A7431">
        <w:rPr>
          <w:color w:val="282828"/>
          <w:highlight w:val="white"/>
        </w:rPr>
        <w:t>our photo analysis was used for.</w:t>
      </w:r>
      <w:r>
        <w:rPr>
          <w:color w:val="282828"/>
          <w:highlight w:val="white"/>
        </w:rPr>
        <w:t xml:space="preserve"> </w:t>
      </w:r>
      <w:r w:rsidR="001A7431">
        <w:rPr>
          <w:color w:val="282828"/>
          <w:highlight w:val="white"/>
        </w:rPr>
        <w:t xml:space="preserve">In reality, the JSON dataset is an “index” dataset, that is of </w:t>
      </w:r>
      <w:r>
        <w:rPr>
          <w:color w:val="282828"/>
          <w:highlight w:val="white"/>
        </w:rPr>
        <w:t xml:space="preserve">record type and comprises </w:t>
      </w:r>
      <w:r w:rsidR="004B1737">
        <w:rPr>
          <w:color w:val="282828"/>
          <w:highlight w:val="white"/>
        </w:rPr>
        <w:t>200,000</w:t>
      </w:r>
      <w:r>
        <w:rPr>
          <w:color w:val="282828"/>
          <w:highlight w:val="white"/>
        </w:rPr>
        <w:t xml:space="preserve"> observations</w:t>
      </w:r>
      <w:r w:rsidR="001A7431">
        <w:rPr>
          <w:color w:val="282828"/>
          <w:highlight w:val="white"/>
        </w:rPr>
        <w:t xml:space="preserve">. What this does is provide access to a set of photos, each of which is referenced via a </w:t>
      </w:r>
      <w:proofErr w:type="spellStart"/>
      <w:r w:rsidR="001A7431">
        <w:rPr>
          <w:color w:val="282828"/>
          <w:highlight w:val="white"/>
        </w:rPr>
        <w:t>photo_id</w:t>
      </w:r>
      <w:proofErr w:type="spellEnd"/>
      <w:r w:rsidR="001A7431">
        <w:rPr>
          <w:color w:val="282828"/>
          <w:highlight w:val="white"/>
        </w:rPr>
        <w:t xml:space="preserve"> that exists in the index file.</w:t>
      </w:r>
    </w:p>
    <w:p w14:paraId="3BA10D0F" w14:textId="2C7EBEE2" w:rsidR="001A7431" w:rsidRDefault="001A7431" w:rsidP="00B52AD9">
      <w:pPr>
        <w:rPr>
          <w:color w:val="282828"/>
          <w:highlight w:val="white"/>
        </w:rPr>
      </w:pPr>
    </w:p>
    <w:p w14:paraId="156DB40E" w14:textId="385486CF" w:rsidR="001A7431" w:rsidRDefault="001A7431" w:rsidP="00B52AD9">
      <w:pPr>
        <w:rPr>
          <w:color w:val="282828"/>
          <w:highlight w:val="white"/>
        </w:rPr>
      </w:pPr>
      <w:r>
        <w:rPr>
          <w:color w:val="282828"/>
          <w:highlight w:val="white"/>
        </w:rPr>
        <w:t>A sample of the raw data for 1 photo record is shown here:</w:t>
      </w:r>
    </w:p>
    <w:p w14:paraId="1DC48A91" w14:textId="7C55A20C" w:rsidR="001A7431" w:rsidRDefault="001A7431" w:rsidP="00B52AD9">
      <w:pPr>
        <w:rPr>
          <w:color w:val="282828"/>
          <w:highlight w:val="white"/>
        </w:rPr>
      </w:pPr>
      <w:r>
        <w:rPr>
          <w:noProof/>
        </w:rPr>
        <w:drawing>
          <wp:inline distT="0" distB="0" distL="0" distR="0" wp14:anchorId="5C6DC6DE" wp14:editId="12E528A9">
            <wp:extent cx="5943600" cy="178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8435"/>
                    </a:xfrm>
                    <a:prstGeom prst="rect">
                      <a:avLst/>
                    </a:prstGeom>
                  </pic:spPr>
                </pic:pic>
              </a:graphicData>
            </a:graphic>
          </wp:inline>
        </w:drawing>
      </w:r>
    </w:p>
    <w:p w14:paraId="7C36B193" w14:textId="6330EFCC" w:rsidR="001A7431" w:rsidRDefault="001A7431" w:rsidP="00B52AD9">
      <w:pPr>
        <w:rPr>
          <w:color w:val="282828"/>
          <w:highlight w:val="white"/>
        </w:rPr>
      </w:pPr>
    </w:p>
    <w:p w14:paraId="676C5281" w14:textId="1B417284" w:rsidR="001A7431" w:rsidRDefault="001A7431" w:rsidP="00B52AD9">
      <w:pPr>
        <w:rPr>
          <w:color w:val="282828"/>
          <w:highlight w:val="white"/>
        </w:rPr>
      </w:pPr>
      <w:r>
        <w:rPr>
          <w:color w:val="282828"/>
          <w:highlight w:val="white"/>
        </w:rPr>
        <w:t>And it expands as follows:</w:t>
      </w:r>
    </w:p>
    <w:p w14:paraId="38D2E880" w14:textId="54317FC8" w:rsidR="001A7431" w:rsidRDefault="001A7431" w:rsidP="00B52AD9">
      <w:pPr>
        <w:rPr>
          <w:color w:val="282828"/>
          <w:highlight w:val="white"/>
        </w:rPr>
      </w:pPr>
      <w:r>
        <w:rPr>
          <w:noProof/>
        </w:rPr>
        <w:drawing>
          <wp:inline distT="0" distB="0" distL="0" distR="0" wp14:anchorId="1860AC51" wp14:editId="4FBF6AE1">
            <wp:extent cx="4171950" cy="125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1257300"/>
                    </a:xfrm>
                    <a:prstGeom prst="rect">
                      <a:avLst/>
                    </a:prstGeom>
                  </pic:spPr>
                </pic:pic>
              </a:graphicData>
            </a:graphic>
          </wp:inline>
        </w:drawing>
      </w:r>
    </w:p>
    <w:p w14:paraId="09FFFC2B" w14:textId="3C79BAC3" w:rsidR="000A5D69" w:rsidRDefault="000A5D69" w:rsidP="00B52AD9">
      <w:pPr>
        <w:rPr>
          <w:color w:val="282828"/>
          <w:highlight w:val="white"/>
        </w:rPr>
      </w:pPr>
    </w:p>
    <w:p w14:paraId="59426A66" w14:textId="77777777" w:rsidR="000A5D69" w:rsidRDefault="000A5D69" w:rsidP="000A5D69">
      <w:pPr>
        <w:rPr>
          <w:color w:val="282828"/>
          <w:highlight w:val="white"/>
        </w:rPr>
      </w:pPr>
      <w:r>
        <w:rPr>
          <w:color w:val="282828"/>
          <w:highlight w:val="white"/>
        </w:rPr>
        <w:t>The attribute type for all 4 photo index columns are nominal.</w:t>
      </w:r>
    </w:p>
    <w:p w14:paraId="7752043C" w14:textId="796BBBF3" w:rsidR="001A7431" w:rsidRDefault="001A7431" w:rsidP="00B52AD9">
      <w:pPr>
        <w:rPr>
          <w:color w:val="282828"/>
          <w:highlight w:val="white"/>
        </w:rPr>
      </w:pPr>
    </w:p>
    <w:p w14:paraId="35165FB3" w14:textId="1046628B" w:rsidR="001A7431" w:rsidRDefault="000A5D69" w:rsidP="00B52AD9">
      <w:pPr>
        <w:rPr>
          <w:color w:val="282828"/>
          <w:highlight w:val="white"/>
        </w:rPr>
      </w:pPr>
      <w:r>
        <w:rPr>
          <w:color w:val="282828"/>
          <w:highlight w:val="white"/>
        </w:rPr>
        <w:t>This photo index acts as a pointer to photo “</w:t>
      </w:r>
      <w:r w:rsidRPr="000A5D69">
        <w:rPr>
          <w:color w:val="282828"/>
        </w:rPr>
        <w:t>MllA1nNpcp1kDteVg6OGUw</w:t>
      </w:r>
      <w:r>
        <w:rPr>
          <w:color w:val="282828"/>
        </w:rPr>
        <w:t>.jpg</w:t>
      </w:r>
      <w:r>
        <w:rPr>
          <w:color w:val="282828"/>
          <w:highlight w:val="white"/>
        </w:rPr>
        <w:t>” in the image dataset.</w:t>
      </w:r>
    </w:p>
    <w:p w14:paraId="131CE6F5" w14:textId="56D4FC3A" w:rsidR="000A5D69" w:rsidRDefault="000A5D69" w:rsidP="00B52AD9">
      <w:pPr>
        <w:rPr>
          <w:color w:val="282828"/>
          <w:highlight w:val="white"/>
        </w:rPr>
      </w:pPr>
    </w:p>
    <w:p w14:paraId="43DD11E4" w14:textId="6BD4A8D9" w:rsidR="000A5D69" w:rsidRDefault="000A5D69" w:rsidP="00B52AD9">
      <w:pPr>
        <w:rPr>
          <w:color w:val="282828"/>
          <w:highlight w:val="white"/>
        </w:rPr>
      </w:pPr>
      <w:r>
        <w:rPr>
          <w:color w:val="282828"/>
          <w:highlight w:val="white"/>
        </w:rPr>
        <w:t>A sample of nine images in the image dataset are shown below:</w:t>
      </w:r>
    </w:p>
    <w:p w14:paraId="0EB09A4F" w14:textId="45957EF1" w:rsidR="000A5D69" w:rsidRDefault="000A5D69" w:rsidP="00B52AD9">
      <w:pPr>
        <w:rPr>
          <w:color w:val="282828"/>
          <w:highlight w:val="white"/>
        </w:rPr>
      </w:pPr>
      <w:r>
        <w:rPr>
          <w:noProof/>
        </w:rPr>
        <w:drawing>
          <wp:inline distT="0" distB="0" distL="0" distR="0" wp14:anchorId="1333B3A7" wp14:editId="48E1E2A7">
            <wp:extent cx="1967359" cy="2707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1101" cy="2753433"/>
                    </a:xfrm>
                    <a:prstGeom prst="rect">
                      <a:avLst/>
                    </a:prstGeom>
                  </pic:spPr>
                </pic:pic>
              </a:graphicData>
            </a:graphic>
          </wp:inline>
        </w:drawing>
      </w:r>
    </w:p>
    <w:p w14:paraId="6ECC5142" w14:textId="2F565154" w:rsidR="000A5D69" w:rsidRDefault="000A5D69" w:rsidP="00B52AD9">
      <w:pPr>
        <w:rPr>
          <w:color w:val="282828"/>
          <w:highlight w:val="white"/>
        </w:rPr>
      </w:pPr>
    </w:p>
    <w:p w14:paraId="1D7AE334" w14:textId="4900A80B" w:rsidR="000A5D69" w:rsidRDefault="000A5D69" w:rsidP="00B52AD9">
      <w:pPr>
        <w:rPr>
          <w:color w:val="282828"/>
          <w:highlight w:val="white"/>
        </w:rPr>
      </w:pPr>
      <w:r>
        <w:rPr>
          <w:color w:val="282828"/>
          <w:highlight w:val="white"/>
        </w:rPr>
        <w:t>And the image for the photo corresponding to the data shown above is shown here:</w:t>
      </w:r>
    </w:p>
    <w:p w14:paraId="6850C923" w14:textId="0BFD93B6" w:rsidR="000A5D69" w:rsidRDefault="000A5D69" w:rsidP="00B52AD9">
      <w:pPr>
        <w:rPr>
          <w:color w:val="282828"/>
          <w:highlight w:val="white"/>
        </w:rPr>
      </w:pPr>
      <w:r>
        <w:rPr>
          <w:noProof/>
        </w:rPr>
        <w:drawing>
          <wp:inline distT="0" distB="0" distL="0" distR="0" wp14:anchorId="6F431337" wp14:editId="621951CB">
            <wp:extent cx="2385060" cy="1592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5060" cy="1592580"/>
                    </a:xfrm>
                    <a:prstGeom prst="rect">
                      <a:avLst/>
                    </a:prstGeom>
                    <a:noFill/>
                    <a:ln>
                      <a:noFill/>
                    </a:ln>
                  </pic:spPr>
                </pic:pic>
              </a:graphicData>
            </a:graphic>
          </wp:inline>
        </w:drawing>
      </w:r>
    </w:p>
    <w:p w14:paraId="1A185E93" w14:textId="5FBD05EF" w:rsidR="000A5D69" w:rsidRDefault="000A5D69" w:rsidP="00B52AD9">
      <w:pPr>
        <w:rPr>
          <w:color w:val="282828"/>
          <w:highlight w:val="white"/>
        </w:rPr>
      </w:pPr>
    </w:p>
    <w:p w14:paraId="5FAA4272" w14:textId="582A3DED" w:rsidR="00B52AD9" w:rsidRDefault="004B1737" w:rsidP="00B52AD9">
      <w:pPr>
        <w:rPr>
          <w:color w:val="282828"/>
          <w:highlight w:val="white"/>
        </w:rPr>
      </w:pPr>
      <w:r>
        <w:rPr>
          <w:color w:val="282828"/>
          <w:highlight w:val="white"/>
        </w:rPr>
        <w:lastRenderedPageBreak/>
        <w:t>Source d</w:t>
      </w:r>
      <w:r w:rsidR="00B52AD9">
        <w:rPr>
          <w:color w:val="282828"/>
          <w:highlight w:val="white"/>
        </w:rPr>
        <w:t xml:space="preserve">ata </w:t>
      </w:r>
      <w:r w:rsidR="000A5D69">
        <w:rPr>
          <w:color w:val="282828"/>
          <w:highlight w:val="white"/>
        </w:rPr>
        <w:t>of the photo index file is i</w:t>
      </w:r>
      <w:r w:rsidR="00B52AD9">
        <w:rPr>
          <w:color w:val="282828"/>
          <w:highlight w:val="white"/>
        </w:rPr>
        <w:t>n JSON form</w:t>
      </w:r>
      <w:r w:rsidR="000A5D69">
        <w:rPr>
          <w:color w:val="282828"/>
          <w:highlight w:val="white"/>
        </w:rPr>
        <w:t>; format of the photo is in .jpg form.</w:t>
      </w:r>
    </w:p>
    <w:p w14:paraId="21C3EA74" w14:textId="434B0D11" w:rsidR="00B52AD9" w:rsidRDefault="00B52AD9" w:rsidP="00B52AD9">
      <w:pPr>
        <w:pStyle w:val="Heading4"/>
        <w:rPr>
          <w:highlight w:val="white"/>
        </w:rPr>
      </w:pPr>
      <w:r>
        <w:rPr>
          <w:highlight w:val="white"/>
        </w:rPr>
        <w:t>D&amp;B Hoovers financial dataset</w:t>
      </w:r>
    </w:p>
    <w:p w14:paraId="0EBA4A55" w14:textId="65A30A93" w:rsidR="002F2480" w:rsidRDefault="002F2480" w:rsidP="00B52AD9">
      <w:pPr>
        <w:rPr>
          <w:color w:val="282828"/>
          <w:highlight w:val="white"/>
        </w:rPr>
      </w:pPr>
      <w:r>
        <w:rPr>
          <w:color w:val="282828"/>
          <w:highlight w:val="white"/>
        </w:rPr>
        <w:t>The D&amp;B Hoovers Financial dataset was obtained from the online catalog, w</w:t>
      </w:r>
      <w:r w:rsidR="00050522">
        <w:rPr>
          <w:color w:val="282828"/>
          <w:highlight w:val="white"/>
        </w:rPr>
        <w:t>h</w:t>
      </w:r>
      <w:r>
        <w:rPr>
          <w:color w:val="282828"/>
          <w:highlight w:val="white"/>
        </w:rPr>
        <w:t>ere all business in Nevada and Arizona that are classified as restaurants were extracted.</w:t>
      </w:r>
      <w:r w:rsidR="00B52AD9">
        <w:rPr>
          <w:color w:val="282828"/>
          <w:highlight w:val="white"/>
        </w:rPr>
        <w:t xml:space="preserve"> The dataset type is record type and comprises </w:t>
      </w:r>
      <w:r w:rsidR="004B1737">
        <w:rPr>
          <w:color w:val="282828"/>
          <w:highlight w:val="white"/>
        </w:rPr>
        <w:t>27,524</w:t>
      </w:r>
      <w:r w:rsidR="00B52AD9">
        <w:rPr>
          <w:color w:val="282828"/>
          <w:highlight w:val="white"/>
        </w:rPr>
        <w:t xml:space="preserve"> observations </w:t>
      </w:r>
      <w:r>
        <w:rPr>
          <w:color w:val="282828"/>
          <w:highlight w:val="white"/>
        </w:rPr>
        <w:t>with multiple financial and business variables.</w:t>
      </w:r>
    </w:p>
    <w:p w14:paraId="0B53C269" w14:textId="2755FB61" w:rsidR="002F2480" w:rsidRDefault="002F2480" w:rsidP="00B52AD9">
      <w:pPr>
        <w:rPr>
          <w:color w:val="282828"/>
          <w:highlight w:val="white"/>
        </w:rPr>
      </w:pPr>
    </w:p>
    <w:p w14:paraId="28998BC9" w14:textId="55DC9989" w:rsidR="002F2480" w:rsidRDefault="002F2480" w:rsidP="00B52AD9">
      <w:pPr>
        <w:rPr>
          <w:color w:val="282828"/>
          <w:highlight w:val="white"/>
        </w:rPr>
      </w:pPr>
      <w:r>
        <w:rPr>
          <w:color w:val="282828"/>
          <w:highlight w:val="white"/>
        </w:rPr>
        <w:t>A sample of the data is given below:</w:t>
      </w:r>
    </w:p>
    <w:p w14:paraId="7DBAE9AC" w14:textId="2891A7E5" w:rsidR="00B52AD9" w:rsidRDefault="00B52AD9" w:rsidP="00B52AD9">
      <w:pPr>
        <w:rPr>
          <w:color w:val="282828"/>
          <w:highlight w:val="white"/>
        </w:rPr>
      </w:pPr>
    </w:p>
    <w:p w14:paraId="76E2B762" w14:textId="7B317BFA" w:rsidR="00050522" w:rsidRDefault="00050522" w:rsidP="00B52AD9">
      <w:pPr>
        <w:rPr>
          <w:color w:val="282828"/>
          <w:highlight w:val="white"/>
        </w:rPr>
      </w:pPr>
      <w:r>
        <w:rPr>
          <w:noProof/>
        </w:rPr>
        <w:drawing>
          <wp:inline distT="0" distB="0" distL="0" distR="0" wp14:anchorId="7FFA0B53" wp14:editId="2D99AA92">
            <wp:extent cx="5943600" cy="2506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06345"/>
                    </a:xfrm>
                    <a:prstGeom prst="rect">
                      <a:avLst/>
                    </a:prstGeom>
                  </pic:spPr>
                </pic:pic>
              </a:graphicData>
            </a:graphic>
          </wp:inline>
        </w:drawing>
      </w:r>
    </w:p>
    <w:p w14:paraId="346E16F7" w14:textId="77777777" w:rsidR="00050522" w:rsidRDefault="00050522" w:rsidP="00B52AD9">
      <w:pPr>
        <w:rPr>
          <w:color w:val="282828"/>
          <w:highlight w:val="white"/>
        </w:rPr>
      </w:pPr>
    </w:p>
    <w:p w14:paraId="74063237" w14:textId="31D18F67" w:rsidR="00B52AD9" w:rsidRDefault="004B1737" w:rsidP="00B52AD9">
      <w:pPr>
        <w:rPr>
          <w:color w:val="282828"/>
          <w:highlight w:val="white"/>
        </w:rPr>
      </w:pPr>
      <w:r>
        <w:rPr>
          <w:color w:val="282828"/>
          <w:highlight w:val="white"/>
        </w:rPr>
        <w:t>Source d</w:t>
      </w:r>
      <w:r w:rsidR="00B52AD9">
        <w:rPr>
          <w:color w:val="282828"/>
          <w:highlight w:val="white"/>
        </w:rPr>
        <w:t xml:space="preserve">ata </w:t>
      </w:r>
      <w:r w:rsidR="00050522">
        <w:rPr>
          <w:color w:val="282828"/>
          <w:highlight w:val="white"/>
        </w:rPr>
        <w:t>is</w:t>
      </w:r>
      <w:r w:rsidR="00B52AD9">
        <w:rPr>
          <w:color w:val="282828"/>
          <w:highlight w:val="white"/>
        </w:rPr>
        <w:t xml:space="preserve"> in </w:t>
      </w:r>
      <w:r>
        <w:rPr>
          <w:color w:val="282828"/>
          <w:highlight w:val="white"/>
        </w:rPr>
        <w:t>excel form.</w:t>
      </w:r>
    </w:p>
    <w:p w14:paraId="2CC14C29" w14:textId="5AE57D82" w:rsidR="00B52AD9" w:rsidRDefault="00B52AD9" w:rsidP="00B52AD9">
      <w:pPr>
        <w:pStyle w:val="Heading4"/>
        <w:rPr>
          <w:highlight w:val="white"/>
        </w:rPr>
      </w:pPr>
      <w:r>
        <w:rPr>
          <w:highlight w:val="white"/>
        </w:rPr>
        <w:t>2010 Census dataset</w:t>
      </w:r>
    </w:p>
    <w:p w14:paraId="16DEF2C3" w14:textId="26322460" w:rsidR="00050522" w:rsidRDefault="00B52AD9" w:rsidP="00050522">
      <w:pPr>
        <w:rPr>
          <w:color w:val="282828"/>
          <w:highlight w:val="white"/>
        </w:rPr>
      </w:pPr>
      <w:r>
        <w:rPr>
          <w:color w:val="282828"/>
          <w:highlight w:val="white"/>
        </w:rPr>
        <w:t>Th</w:t>
      </w:r>
      <w:r w:rsidR="00050522">
        <w:rPr>
          <w:color w:val="282828"/>
          <w:highlight w:val="white"/>
        </w:rPr>
        <w:t>e intention was to use the census data to enrich our review dataset. The dataset type is record type and comprises 1,622,831 observations across 6 variables.</w:t>
      </w:r>
    </w:p>
    <w:p w14:paraId="6CAA2ADF" w14:textId="573BAF76" w:rsidR="00050522" w:rsidRDefault="00050522" w:rsidP="00050522">
      <w:pPr>
        <w:rPr>
          <w:color w:val="282828"/>
          <w:highlight w:val="white"/>
        </w:rPr>
      </w:pPr>
    </w:p>
    <w:p w14:paraId="27C724D9" w14:textId="398E35D0" w:rsidR="00050522" w:rsidRDefault="00050522" w:rsidP="00050522">
      <w:pPr>
        <w:rPr>
          <w:color w:val="282828"/>
          <w:highlight w:val="white"/>
        </w:rPr>
      </w:pPr>
      <w:r>
        <w:rPr>
          <w:color w:val="282828"/>
          <w:highlight w:val="white"/>
        </w:rPr>
        <w:t>A sample of the data is given as follows:</w:t>
      </w:r>
    </w:p>
    <w:p w14:paraId="6E6C52A2" w14:textId="77777777" w:rsidR="00050522" w:rsidRDefault="00050522" w:rsidP="00050522">
      <w:pPr>
        <w:keepNext/>
      </w:pPr>
      <w:r w:rsidRPr="007B6989">
        <w:rPr>
          <w:noProof/>
        </w:rPr>
        <w:drawing>
          <wp:inline distT="0" distB="0" distL="0" distR="0" wp14:anchorId="68CAC5C3" wp14:editId="4611BF8D">
            <wp:extent cx="5943600" cy="1167130"/>
            <wp:effectExtent l="19050" t="19050" r="1905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67130"/>
                    </a:xfrm>
                    <a:prstGeom prst="rect">
                      <a:avLst/>
                    </a:prstGeom>
                    <a:ln>
                      <a:solidFill>
                        <a:schemeClr val="accent1"/>
                      </a:solidFill>
                    </a:ln>
                  </pic:spPr>
                </pic:pic>
              </a:graphicData>
            </a:graphic>
          </wp:inline>
        </w:drawing>
      </w:r>
    </w:p>
    <w:p w14:paraId="4CAB0969" w14:textId="32AB1E8E" w:rsidR="00050522" w:rsidRDefault="00050522" w:rsidP="00050522">
      <w:pPr>
        <w:pStyle w:val="Caption"/>
        <w:rPr>
          <w:color w:val="282828"/>
          <w:highlight w:val="white"/>
        </w:rPr>
      </w:pPr>
      <w:r>
        <w:t xml:space="preserve">Figure </w:t>
      </w:r>
      <w:r w:rsidR="00C27EA7">
        <w:fldChar w:fldCharType="begin"/>
      </w:r>
      <w:r w:rsidR="00C27EA7">
        <w:instrText xml:space="preserve"> SEQ Figure \* ARABIC </w:instrText>
      </w:r>
      <w:r w:rsidR="00C27EA7">
        <w:fldChar w:fldCharType="separate"/>
      </w:r>
      <w:r w:rsidR="00016322">
        <w:rPr>
          <w:noProof/>
        </w:rPr>
        <w:t>1</w:t>
      </w:r>
      <w:r w:rsidR="00C27EA7">
        <w:rPr>
          <w:noProof/>
        </w:rPr>
        <w:fldChar w:fldCharType="end"/>
      </w:r>
      <w:r>
        <w:t>:Sample Census 2010 Population data by zip</w:t>
      </w:r>
    </w:p>
    <w:p w14:paraId="5894E506" w14:textId="77777777" w:rsidR="00050522" w:rsidRDefault="00050522" w:rsidP="00050522">
      <w:pPr>
        <w:rPr>
          <w:color w:val="282828"/>
          <w:highlight w:val="white"/>
        </w:rPr>
      </w:pPr>
    </w:p>
    <w:p w14:paraId="6936B5CF" w14:textId="77777777" w:rsidR="008E49C1" w:rsidRDefault="00050522" w:rsidP="00050522">
      <w:pPr>
        <w:rPr>
          <w:color w:val="282828"/>
          <w:highlight w:val="white"/>
        </w:rPr>
      </w:pPr>
      <w:r>
        <w:rPr>
          <w:color w:val="282828"/>
          <w:highlight w:val="white"/>
        </w:rPr>
        <w:t>This was summarized by zipcode into 33,119 observations with attributes</w:t>
      </w:r>
      <w:r w:rsidR="008E49C1">
        <w:rPr>
          <w:color w:val="282828"/>
          <w:highlight w:val="white"/>
        </w:rPr>
        <w:t xml:space="preserve"> as follows:</w:t>
      </w:r>
    </w:p>
    <w:p w14:paraId="3BC69BED" w14:textId="5E3441C1" w:rsidR="008E49C1" w:rsidRDefault="008E49C1" w:rsidP="008E49C1">
      <w:pPr>
        <w:pStyle w:val="ListParagraph"/>
        <w:numPr>
          <w:ilvl w:val="0"/>
          <w:numId w:val="25"/>
        </w:numPr>
        <w:rPr>
          <w:color w:val="282828"/>
          <w:highlight w:val="white"/>
        </w:rPr>
      </w:pPr>
      <w:r w:rsidRPr="008E49C1">
        <w:rPr>
          <w:color w:val="282828"/>
          <w:highlight w:val="white"/>
        </w:rPr>
        <w:lastRenderedPageBreak/>
        <w:t>Z</w:t>
      </w:r>
      <w:r w:rsidR="00050522" w:rsidRPr="008E49C1">
        <w:rPr>
          <w:color w:val="282828"/>
          <w:highlight w:val="white"/>
        </w:rPr>
        <w:t>ipcode</w:t>
      </w:r>
    </w:p>
    <w:p w14:paraId="6322F5E3" w14:textId="5CDF9282" w:rsidR="00050522" w:rsidRPr="008E49C1" w:rsidRDefault="008E49C1" w:rsidP="008E49C1">
      <w:pPr>
        <w:pStyle w:val="ListParagraph"/>
        <w:numPr>
          <w:ilvl w:val="0"/>
          <w:numId w:val="25"/>
        </w:numPr>
        <w:rPr>
          <w:color w:val="282828"/>
          <w:highlight w:val="white"/>
        </w:rPr>
      </w:pPr>
      <w:r>
        <w:rPr>
          <w:color w:val="282828"/>
          <w:highlight w:val="white"/>
        </w:rPr>
        <w:t>P</w:t>
      </w:r>
      <w:r w:rsidR="00050522" w:rsidRPr="008E49C1">
        <w:rPr>
          <w:color w:val="282828"/>
          <w:highlight w:val="white"/>
        </w:rPr>
        <w:t>opulation count per zipcode – with descriptive statistics below.</w:t>
      </w:r>
    </w:p>
    <w:p w14:paraId="63D05DB1" w14:textId="77777777" w:rsidR="00050522" w:rsidRDefault="00050522" w:rsidP="008E49C1">
      <w:pPr>
        <w:keepNext/>
        <w:ind w:left="1080"/>
      </w:pPr>
      <w:r>
        <w:rPr>
          <w:noProof/>
        </w:rPr>
        <w:drawing>
          <wp:inline distT="0" distB="0" distL="0" distR="0" wp14:anchorId="31EE6BC6" wp14:editId="22A965D2">
            <wp:extent cx="3105150" cy="18669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5150" cy="1866900"/>
                    </a:xfrm>
                    <a:prstGeom prst="rect">
                      <a:avLst/>
                    </a:prstGeom>
                    <a:ln>
                      <a:solidFill>
                        <a:schemeClr val="accent1"/>
                      </a:solidFill>
                    </a:ln>
                  </pic:spPr>
                </pic:pic>
              </a:graphicData>
            </a:graphic>
          </wp:inline>
        </w:drawing>
      </w:r>
    </w:p>
    <w:p w14:paraId="4BA735E1" w14:textId="2D7A6CE3" w:rsidR="00050522" w:rsidRDefault="00050522" w:rsidP="008E49C1">
      <w:pPr>
        <w:pStyle w:val="Caption"/>
        <w:ind w:left="1080"/>
      </w:pPr>
      <w:r>
        <w:t xml:space="preserve">Figure </w:t>
      </w:r>
      <w:r w:rsidR="00C27EA7">
        <w:fldChar w:fldCharType="begin"/>
      </w:r>
      <w:r w:rsidR="00C27EA7">
        <w:instrText xml:space="preserve"> SEQ Figure \* ARABIC </w:instrText>
      </w:r>
      <w:r w:rsidR="00C27EA7">
        <w:fldChar w:fldCharType="separate"/>
      </w:r>
      <w:r w:rsidR="00016322">
        <w:rPr>
          <w:noProof/>
        </w:rPr>
        <w:t>2</w:t>
      </w:r>
      <w:r w:rsidR="00C27EA7">
        <w:rPr>
          <w:noProof/>
        </w:rPr>
        <w:fldChar w:fldCharType="end"/>
      </w:r>
      <w:r>
        <w:t>: Descriptive stats for Population 2010 by zipcode data</w:t>
      </w:r>
    </w:p>
    <w:p w14:paraId="4CB00DDE" w14:textId="19C2FDDF" w:rsidR="008E49C1" w:rsidRPr="00EE0DC3" w:rsidRDefault="008E49C1" w:rsidP="008E49C1">
      <w:pPr>
        <w:pStyle w:val="ListParagraph"/>
        <w:numPr>
          <w:ilvl w:val="0"/>
          <w:numId w:val="25"/>
        </w:numPr>
        <w:rPr>
          <w:highlight w:val="white"/>
        </w:rPr>
      </w:pPr>
      <w:r>
        <w:rPr>
          <w:color w:val="282828"/>
          <w:highlight w:val="white"/>
        </w:rPr>
        <w:t>Average Income per Zipcode</w:t>
      </w:r>
    </w:p>
    <w:p w14:paraId="68921905" w14:textId="09140E9A" w:rsidR="00EE0DC3" w:rsidRDefault="00EE0DC3" w:rsidP="00EE0DC3">
      <w:pPr>
        <w:rPr>
          <w:highlight w:val="white"/>
        </w:rPr>
      </w:pPr>
    </w:p>
    <w:p w14:paraId="6180E61C" w14:textId="655DBB74" w:rsidR="00EE0DC3" w:rsidRDefault="00EE0DC3" w:rsidP="00EE0DC3">
      <w:pPr>
        <w:rPr>
          <w:highlight w:val="white"/>
        </w:rPr>
      </w:pPr>
      <w:r>
        <w:rPr>
          <w:highlight w:val="white"/>
        </w:rPr>
        <w:t>Using this 2010 census data, we conducted analysis to determine some basic demographic data about the states and cities that we are interested in</w:t>
      </w:r>
      <w:r w:rsidR="00F62B23">
        <w:rPr>
          <w:highlight w:val="white"/>
        </w:rPr>
        <w:t>.</w:t>
      </w:r>
    </w:p>
    <w:p w14:paraId="57ED3C23" w14:textId="4328F33D" w:rsidR="00F62B23" w:rsidRDefault="00F62B23" w:rsidP="00EE0DC3">
      <w:pPr>
        <w:rPr>
          <w:highlight w:val="white"/>
        </w:rPr>
      </w:pPr>
    </w:p>
    <w:p w14:paraId="150853EA" w14:textId="21BA47A8" w:rsidR="00F62B23" w:rsidRDefault="00F62B23" w:rsidP="00F62B23">
      <w:pPr>
        <w:pStyle w:val="Heading5"/>
        <w:rPr>
          <w:highlight w:val="white"/>
        </w:rPr>
      </w:pPr>
      <w:r>
        <w:rPr>
          <w:highlight w:val="white"/>
        </w:rPr>
        <w:t xml:space="preserve">Average Income </w:t>
      </w:r>
      <w:proofErr w:type="gramStart"/>
      <w:r>
        <w:rPr>
          <w:highlight w:val="white"/>
        </w:rPr>
        <w:t>By</w:t>
      </w:r>
      <w:proofErr w:type="gramEnd"/>
      <w:r>
        <w:rPr>
          <w:highlight w:val="white"/>
        </w:rPr>
        <w:t xml:space="preserve"> State</w:t>
      </w:r>
    </w:p>
    <w:p w14:paraId="025BBDB8" w14:textId="5FEF0418" w:rsidR="00F62B23" w:rsidRDefault="00F62B23" w:rsidP="00EE0DC3">
      <w:pPr>
        <w:rPr>
          <w:highlight w:val="white"/>
        </w:rPr>
      </w:pPr>
      <w:ins w:id="0" w:author="Chatterjee, Debasis (Salient CRGT)" w:date="2019-06-21T17:14:00Z">
        <w:r>
          <w:rPr>
            <w:noProof/>
          </w:rPr>
          <w:drawing>
            <wp:inline distT="0" distB="0" distL="0" distR="0" wp14:anchorId="0A41B362" wp14:editId="5DE0FBB9">
              <wp:extent cx="5943600" cy="3668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8395"/>
                      </a:xfrm>
                      <a:prstGeom prst="rect">
                        <a:avLst/>
                      </a:prstGeom>
                    </pic:spPr>
                  </pic:pic>
                </a:graphicData>
              </a:graphic>
            </wp:inline>
          </w:drawing>
        </w:r>
      </w:ins>
    </w:p>
    <w:p w14:paraId="6F7D0700" w14:textId="155A91E9" w:rsidR="00F62B23" w:rsidRDefault="00F62B23" w:rsidP="00EE0DC3">
      <w:pPr>
        <w:rPr>
          <w:highlight w:val="white"/>
        </w:rPr>
      </w:pPr>
      <w:r>
        <w:rPr>
          <w:highlight w:val="white"/>
        </w:rPr>
        <w:t>It can be seen from the above that the average income for both Arizona as well as Nevada is on the lower end of the average income by state scale.</w:t>
      </w:r>
    </w:p>
    <w:p w14:paraId="4E9C5B74" w14:textId="4F9631FB" w:rsidR="00F62B23" w:rsidRDefault="00F62B23" w:rsidP="00F62B23">
      <w:pPr>
        <w:pStyle w:val="Heading5"/>
        <w:rPr>
          <w:highlight w:val="white"/>
        </w:rPr>
      </w:pPr>
      <w:r>
        <w:rPr>
          <w:highlight w:val="white"/>
        </w:rPr>
        <w:lastRenderedPageBreak/>
        <w:t>Population by State</w:t>
      </w:r>
    </w:p>
    <w:p w14:paraId="5008588D" w14:textId="4E066811" w:rsidR="00F62B23" w:rsidRDefault="00F62B23" w:rsidP="00F62B23">
      <w:pPr>
        <w:rPr>
          <w:highlight w:val="white"/>
        </w:rPr>
      </w:pPr>
      <w:ins w:id="1" w:author="Chatterjee, Debasis (Salient CRGT)" w:date="2019-06-21T17:15:00Z">
        <w:r>
          <w:rPr>
            <w:noProof/>
          </w:rPr>
          <w:drawing>
            <wp:inline distT="0" distB="0" distL="0" distR="0" wp14:anchorId="2C61B9A1" wp14:editId="1286876F">
              <wp:extent cx="5943600" cy="3668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8395"/>
                      </a:xfrm>
                      <a:prstGeom prst="rect">
                        <a:avLst/>
                      </a:prstGeom>
                    </pic:spPr>
                  </pic:pic>
                </a:graphicData>
              </a:graphic>
            </wp:inline>
          </w:drawing>
        </w:r>
      </w:ins>
    </w:p>
    <w:p w14:paraId="66D33D99" w14:textId="79F6E405" w:rsidR="00F62B23" w:rsidRDefault="00F62B23" w:rsidP="00F62B23">
      <w:pPr>
        <w:rPr>
          <w:highlight w:val="white"/>
        </w:rPr>
      </w:pPr>
      <w:r>
        <w:rPr>
          <w:highlight w:val="white"/>
        </w:rPr>
        <w:t>It can be seen from the above that the population for both Arizona as well as Nevada is on the lower end of the population by state scale.</w:t>
      </w:r>
    </w:p>
    <w:p w14:paraId="0F968A0E" w14:textId="1D3B06D7" w:rsidR="00F62B23" w:rsidRDefault="00F62B23" w:rsidP="00F62B23">
      <w:pPr>
        <w:rPr>
          <w:highlight w:val="white"/>
        </w:rPr>
      </w:pPr>
    </w:p>
    <w:p w14:paraId="7C823214" w14:textId="33F84728" w:rsidR="00F62B23" w:rsidRDefault="00F62B23" w:rsidP="00F62B23">
      <w:pPr>
        <w:pStyle w:val="Heading5"/>
        <w:rPr>
          <w:highlight w:val="white"/>
        </w:rPr>
      </w:pPr>
      <w:r>
        <w:rPr>
          <w:highlight w:val="white"/>
        </w:rPr>
        <w:t>Zipcode density</w:t>
      </w:r>
    </w:p>
    <w:p w14:paraId="56CE8745" w14:textId="5175D988" w:rsidR="00F62B23" w:rsidRDefault="00F62B23" w:rsidP="00F62B23">
      <w:pPr>
        <w:rPr>
          <w:highlight w:val="white"/>
        </w:rPr>
      </w:pPr>
      <w:ins w:id="2" w:author="Chatterjee, Debasis (Salient CRGT)" w:date="2019-06-21T17:15:00Z">
        <w:r>
          <w:rPr>
            <w:noProof/>
          </w:rPr>
          <w:drawing>
            <wp:inline distT="0" distB="0" distL="0" distR="0" wp14:anchorId="426BD877" wp14:editId="343E34A1">
              <wp:extent cx="5092117" cy="3142858"/>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717" cy="3174705"/>
                      </a:xfrm>
                      <a:prstGeom prst="rect">
                        <a:avLst/>
                      </a:prstGeom>
                    </pic:spPr>
                  </pic:pic>
                </a:graphicData>
              </a:graphic>
            </wp:inline>
          </w:drawing>
        </w:r>
      </w:ins>
    </w:p>
    <w:p w14:paraId="31271677" w14:textId="440DDE71" w:rsidR="00F62B23" w:rsidRDefault="00F62B23" w:rsidP="00F62B23">
      <w:pPr>
        <w:rPr>
          <w:highlight w:val="white"/>
        </w:rPr>
      </w:pPr>
      <w:r>
        <w:rPr>
          <w:highlight w:val="white"/>
        </w:rPr>
        <w:lastRenderedPageBreak/>
        <w:t>It can be seen from the above that zipcode areas are not as dense in the Arizona and Nevada states. This is indicative of a population that is not as dense.</w:t>
      </w:r>
    </w:p>
    <w:p w14:paraId="631B6C44" w14:textId="2E155707" w:rsidR="00F62B23" w:rsidRDefault="00F62B23" w:rsidP="00F62B23">
      <w:pPr>
        <w:rPr>
          <w:highlight w:val="white"/>
        </w:rPr>
      </w:pPr>
    </w:p>
    <w:p w14:paraId="03B877B8" w14:textId="7CD94B49" w:rsidR="00F62B23" w:rsidRDefault="00F62B23" w:rsidP="00F62B23">
      <w:pPr>
        <w:pStyle w:val="Heading5"/>
        <w:rPr>
          <w:highlight w:val="white"/>
        </w:rPr>
      </w:pPr>
      <w:r>
        <w:rPr>
          <w:highlight w:val="white"/>
        </w:rPr>
        <w:t>Zipcode Density</w:t>
      </w:r>
    </w:p>
    <w:p w14:paraId="372A1858" w14:textId="4696BD53" w:rsidR="00F62B23" w:rsidRDefault="00F62B23" w:rsidP="004A75D6">
      <w:pPr>
        <w:jc w:val="center"/>
        <w:rPr>
          <w:highlight w:val="white"/>
        </w:rPr>
      </w:pPr>
      <w:ins w:id="3" w:author="Chatterjee, Debasis (Salient CRGT)" w:date="2019-06-21T17:16:00Z">
        <w:r>
          <w:rPr>
            <w:noProof/>
          </w:rPr>
          <w:drawing>
            <wp:inline distT="0" distB="0" distL="0" distR="0" wp14:anchorId="00948023" wp14:editId="20B28376">
              <wp:extent cx="6021254" cy="3716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0579" cy="3746766"/>
                      </a:xfrm>
                      <a:prstGeom prst="rect">
                        <a:avLst/>
                      </a:prstGeom>
                    </pic:spPr>
                  </pic:pic>
                </a:graphicData>
              </a:graphic>
            </wp:inline>
          </w:drawing>
        </w:r>
      </w:ins>
    </w:p>
    <w:p w14:paraId="1FE9F7CA" w14:textId="791FBC2A" w:rsidR="00F62B23" w:rsidRDefault="00F62B23" w:rsidP="00F62B23">
      <w:pPr>
        <w:rPr>
          <w:highlight w:val="white"/>
        </w:rPr>
      </w:pPr>
      <w:r>
        <w:rPr>
          <w:highlight w:val="white"/>
        </w:rPr>
        <w:t xml:space="preserve">It can be seen from the above that </w:t>
      </w:r>
      <w:proofErr w:type="spellStart"/>
      <w:r w:rsidR="00690C51">
        <w:rPr>
          <w:highlight w:val="white"/>
        </w:rPr>
        <w:t>zipcodes</w:t>
      </w:r>
      <w:proofErr w:type="spellEnd"/>
      <w:r w:rsidR="00690C51">
        <w:rPr>
          <w:highlight w:val="white"/>
        </w:rPr>
        <w:t xml:space="preserve"> are not very dense in both Arizona as well as Nevada. This is indicative of a reduced population. What can be seen is concentration areas around Las Vegas, Nevada as well as Phoenix, Arizona. Both large cities.</w:t>
      </w:r>
    </w:p>
    <w:p w14:paraId="5182918A" w14:textId="410FBD32" w:rsidR="00690C51" w:rsidRDefault="00690C51" w:rsidP="00F62B23">
      <w:pPr>
        <w:rPr>
          <w:highlight w:val="white"/>
        </w:rPr>
      </w:pPr>
    </w:p>
    <w:p w14:paraId="13DA0DAB" w14:textId="456E5137" w:rsidR="009750F6" w:rsidRDefault="009750F6" w:rsidP="009750F6">
      <w:pPr>
        <w:pStyle w:val="Heading5"/>
        <w:rPr>
          <w:highlight w:val="white"/>
        </w:rPr>
      </w:pPr>
      <w:r>
        <w:rPr>
          <w:highlight w:val="white"/>
        </w:rPr>
        <w:lastRenderedPageBreak/>
        <w:t>Average Income by zipcode around Las Vegas</w:t>
      </w:r>
    </w:p>
    <w:p w14:paraId="39F35001" w14:textId="217A4578" w:rsidR="009750F6" w:rsidRDefault="009750F6" w:rsidP="00F62B23">
      <w:pPr>
        <w:rPr>
          <w:highlight w:val="white"/>
        </w:rPr>
      </w:pPr>
      <w:ins w:id="4" w:author="Chatterjee, Debasis (Salient CRGT)" w:date="2019-06-21T17:16:00Z">
        <w:r>
          <w:rPr>
            <w:noProof/>
          </w:rPr>
          <w:drawing>
            <wp:inline distT="0" distB="0" distL="0" distR="0" wp14:anchorId="2C918777" wp14:editId="0EFA0D03">
              <wp:extent cx="5427677" cy="3349967"/>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9430" cy="3369565"/>
                      </a:xfrm>
                      <a:prstGeom prst="rect">
                        <a:avLst/>
                      </a:prstGeom>
                    </pic:spPr>
                  </pic:pic>
                </a:graphicData>
              </a:graphic>
            </wp:inline>
          </w:drawing>
        </w:r>
      </w:ins>
    </w:p>
    <w:p w14:paraId="6AC7E1EF" w14:textId="4E010E73" w:rsidR="009750F6" w:rsidRDefault="009750F6" w:rsidP="00F62B23">
      <w:pPr>
        <w:rPr>
          <w:highlight w:val="white"/>
        </w:rPr>
      </w:pPr>
      <w:r>
        <w:rPr>
          <w:highlight w:val="white"/>
        </w:rPr>
        <w:t xml:space="preserve">It can be seen that the average income ins </w:t>
      </w:r>
      <w:proofErr w:type="spellStart"/>
      <w:r>
        <w:rPr>
          <w:highlight w:val="white"/>
        </w:rPr>
        <w:t>zipcodes</w:t>
      </w:r>
      <w:proofErr w:type="spellEnd"/>
      <w:r>
        <w:rPr>
          <w:highlight w:val="white"/>
        </w:rPr>
        <w:t xml:space="preserve"> around Las Vegas is greater than those for the rest of Nevada.</w:t>
      </w:r>
    </w:p>
    <w:p w14:paraId="772EA385" w14:textId="2212BA60" w:rsidR="009750F6" w:rsidRDefault="009750F6" w:rsidP="00F62B23">
      <w:pPr>
        <w:rPr>
          <w:highlight w:val="white"/>
        </w:rPr>
      </w:pPr>
    </w:p>
    <w:p w14:paraId="4384BA42" w14:textId="232A1BD3" w:rsidR="009750F6" w:rsidRDefault="009750F6" w:rsidP="004A75D6">
      <w:pPr>
        <w:pStyle w:val="Heading5"/>
        <w:rPr>
          <w:highlight w:val="white"/>
        </w:rPr>
      </w:pPr>
      <w:r>
        <w:rPr>
          <w:highlight w:val="white"/>
        </w:rPr>
        <w:t>Average Income by zipcode around Phoenix</w:t>
      </w:r>
    </w:p>
    <w:p w14:paraId="1AFF2035" w14:textId="19943968" w:rsidR="009750F6" w:rsidRDefault="009750F6" w:rsidP="00F62B23">
      <w:pPr>
        <w:rPr>
          <w:highlight w:val="white"/>
        </w:rPr>
      </w:pPr>
      <w:ins w:id="5" w:author="Chatterjee, Debasis (Salient CRGT)" w:date="2019-06-21T17:17:00Z">
        <w:r>
          <w:rPr>
            <w:noProof/>
          </w:rPr>
          <w:drawing>
            <wp:inline distT="0" distB="0" distL="0" distR="0" wp14:anchorId="22D96198" wp14:editId="5236EB03">
              <wp:extent cx="5410899" cy="33396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2825" cy="3353144"/>
                      </a:xfrm>
                      <a:prstGeom prst="rect">
                        <a:avLst/>
                      </a:prstGeom>
                    </pic:spPr>
                  </pic:pic>
                </a:graphicData>
              </a:graphic>
            </wp:inline>
          </w:drawing>
        </w:r>
      </w:ins>
    </w:p>
    <w:p w14:paraId="666B0646" w14:textId="6E6D6122" w:rsidR="009750F6" w:rsidRPr="00F62B23" w:rsidRDefault="009750F6" w:rsidP="00F62B23">
      <w:pPr>
        <w:rPr>
          <w:highlight w:val="white"/>
        </w:rPr>
      </w:pPr>
      <w:r>
        <w:rPr>
          <w:highlight w:val="white"/>
        </w:rPr>
        <w:lastRenderedPageBreak/>
        <w:t>It can be seen that the average income by zipcode for the area around Phoenix is greater than that for the rest of Arizona.</w:t>
      </w:r>
    </w:p>
    <w:p w14:paraId="62285B47" w14:textId="689CF838" w:rsidR="00E42FD9" w:rsidRDefault="00E42FD9" w:rsidP="00E42FD9">
      <w:pPr>
        <w:pStyle w:val="Heading4"/>
        <w:rPr>
          <w:highlight w:val="white"/>
        </w:rPr>
      </w:pPr>
      <w:r>
        <w:rPr>
          <w:highlight w:val="white"/>
        </w:rPr>
        <w:t>Missing Data</w:t>
      </w:r>
    </w:p>
    <w:p w14:paraId="68EB7487" w14:textId="15193D9F" w:rsidR="00E42FD9" w:rsidRPr="004A75D6" w:rsidRDefault="004A75D6" w:rsidP="004A75D6">
      <w:pPr>
        <w:rPr>
          <w:color w:val="282828"/>
          <w:highlight w:val="white"/>
        </w:rPr>
      </w:pPr>
      <w:r>
        <w:rPr>
          <w:color w:val="282828"/>
          <w:highlight w:val="white"/>
        </w:rPr>
        <w:t>A cursory check was conducted to see whether any data was obviously missing. No issues were observed.</w:t>
      </w:r>
    </w:p>
    <w:p w14:paraId="3F9116CB" w14:textId="68BE4FF6" w:rsidR="00A04ECA" w:rsidRDefault="00A04ECA" w:rsidP="00A04ECA">
      <w:pPr>
        <w:pStyle w:val="Heading3"/>
        <w:rPr>
          <w:highlight w:val="white"/>
        </w:rPr>
      </w:pPr>
      <w:r>
        <w:rPr>
          <w:highlight w:val="white"/>
        </w:rPr>
        <w:t>Quality</w:t>
      </w:r>
    </w:p>
    <w:p w14:paraId="3EF69B98" w14:textId="11224C85" w:rsidR="005670DD" w:rsidRDefault="0087028F" w:rsidP="005670DD">
      <w:pPr>
        <w:rPr>
          <w:color w:val="282828"/>
          <w:highlight w:val="white"/>
        </w:rPr>
      </w:pPr>
      <w:r>
        <w:rPr>
          <w:color w:val="282828"/>
          <w:highlight w:val="white"/>
        </w:rPr>
        <w:t>Verifying the quality of data of data in these 8 datasets (6 from yelp, plus 1 from DBH plus 1 from 2010 census) is not an easy exercise, because no quality rules were provided.</w:t>
      </w:r>
    </w:p>
    <w:p w14:paraId="6BDE33AD" w14:textId="467157E0" w:rsidR="0087028F" w:rsidRDefault="0087028F" w:rsidP="005670DD">
      <w:pPr>
        <w:rPr>
          <w:color w:val="282828"/>
          <w:highlight w:val="white"/>
        </w:rPr>
      </w:pPr>
    </w:p>
    <w:p w14:paraId="0545191A" w14:textId="63E34061" w:rsidR="0087028F" w:rsidRDefault="0087028F" w:rsidP="005670DD">
      <w:pPr>
        <w:rPr>
          <w:color w:val="282828"/>
          <w:highlight w:val="white"/>
        </w:rPr>
      </w:pPr>
      <w:r>
        <w:rPr>
          <w:color w:val="282828"/>
          <w:highlight w:val="white"/>
        </w:rPr>
        <w:t>Basic quality checks that were performed were:</w:t>
      </w:r>
    </w:p>
    <w:p w14:paraId="2029B091" w14:textId="293FEB62" w:rsidR="0087028F" w:rsidRDefault="00937D3B" w:rsidP="0087028F">
      <w:pPr>
        <w:pStyle w:val="ListParagraph"/>
        <w:numPr>
          <w:ilvl w:val="0"/>
          <w:numId w:val="24"/>
        </w:numPr>
        <w:rPr>
          <w:color w:val="282828"/>
          <w:highlight w:val="white"/>
        </w:rPr>
      </w:pPr>
      <w:r>
        <w:rPr>
          <w:color w:val="282828"/>
          <w:highlight w:val="white"/>
        </w:rPr>
        <w:t>Ratings review</w:t>
      </w:r>
      <w:r w:rsidR="0087028F">
        <w:rPr>
          <w:color w:val="282828"/>
          <w:highlight w:val="white"/>
        </w:rPr>
        <w:t xml:space="preserve"> – all reviews came with ratings that fitted the 1-star to 5-star model.</w:t>
      </w:r>
    </w:p>
    <w:p w14:paraId="648FB4AB" w14:textId="5B5D92D7" w:rsidR="0087028F" w:rsidRDefault="00937D3B" w:rsidP="0087028F">
      <w:pPr>
        <w:pStyle w:val="ListParagraph"/>
        <w:numPr>
          <w:ilvl w:val="0"/>
          <w:numId w:val="24"/>
        </w:numPr>
        <w:rPr>
          <w:color w:val="282828"/>
          <w:highlight w:val="white"/>
        </w:rPr>
      </w:pPr>
      <w:r>
        <w:rPr>
          <w:color w:val="282828"/>
          <w:highlight w:val="white"/>
        </w:rPr>
        <w:t xml:space="preserve">Yelp cross dataset linkage - </w:t>
      </w:r>
      <w:r w:rsidR="0087028F">
        <w:rPr>
          <w:color w:val="282828"/>
          <w:highlight w:val="white"/>
        </w:rPr>
        <w:t xml:space="preserve">All the yelp data was tied together via indexes provided: </w:t>
      </w:r>
      <w:proofErr w:type="spellStart"/>
      <w:r w:rsidR="0087028F">
        <w:rPr>
          <w:color w:val="282828"/>
          <w:highlight w:val="white"/>
        </w:rPr>
        <w:t>business_id</w:t>
      </w:r>
      <w:proofErr w:type="spellEnd"/>
      <w:r w:rsidR="0087028F">
        <w:rPr>
          <w:color w:val="282828"/>
          <w:highlight w:val="white"/>
        </w:rPr>
        <w:t xml:space="preserve">, </w:t>
      </w:r>
      <w:proofErr w:type="spellStart"/>
      <w:r w:rsidR="0087028F">
        <w:rPr>
          <w:color w:val="282828"/>
          <w:highlight w:val="white"/>
        </w:rPr>
        <w:t>review_id</w:t>
      </w:r>
      <w:proofErr w:type="spellEnd"/>
      <w:r w:rsidR="0087028F">
        <w:rPr>
          <w:color w:val="282828"/>
          <w:highlight w:val="white"/>
        </w:rPr>
        <w:t xml:space="preserve">, </w:t>
      </w:r>
      <w:proofErr w:type="spellStart"/>
      <w:r w:rsidR="0087028F">
        <w:rPr>
          <w:color w:val="282828"/>
          <w:highlight w:val="white"/>
        </w:rPr>
        <w:t>user_id</w:t>
      </w:r>
      <w:proofErr w:type="spellEnd"/>
      <w:r w:rsidR="0087028F">
        <w:rPr>
          <w:color w:val="282828"/>
          <w:highlight w:val="white"/>
        </w:rPr>
        <w:t xml:space="preserve"> and </w:t>
      </w:r>
      <w:proofErr w:type="spellStart"/>
      <w:r w:rsidR="0087028F">
        <w:rPr>
          <w:color w:val="282828"/>
          <w:highlight w:val="white"/>
        </w:rPr>
        <w:t>photo_id</w:t>
      </w:r>
      <w:proofErr w:type="spellEnd"/>
      <w:r w:rsidR="0087028F">
        <w:rPr>
          <w:color w:val="282828"/>
          <w:highlight w:val="white"/>
        </w:rPr>
        <w:t xml:space="preserve"> appear correct across all 6 yelp datasets.</w:t>
      </w:r>
    </w:p>
    <w:p w14:paraId="778F9EE6" w14:textId="757E2B62" w:rsidR="0087028F" w:rsidRDefault="0087028F" w:rsidP="0087028F">
      <w:pPr>
        <w:pStyle w:val="ListParagraph"/>
        <w:numPr>
          <w:ilvl w:val="0"/>
          <w:numId w:val="24"/>
        </w:numPr>
        <w:rPr>
          <w:color w:val="282828"/>
          <w:highlight w:val="white"/>
        </w:rPr>
      </w:pPr>
      <w:r>
        <w:rPr>
          <w:color w:val="282828"/>
          <w:highlight w:val="white"/>
        </w:rPr>
        <w:t>Zip codes on the census data tied together with zip codes on the yelp business datasets.</w:t>
      </w:r>
    </w:p>
    <w:p w14:paraId="045353D4" w14:textId="5EBC91C8" w:rsidR="0087028F" w:rsidRDefault="0087028F" w:rsidP="0087028F">
      <w:pPr>
        <w:pStyle w:val="ListParagraph"/>
        <w:numPr>
          <w:ilvl w:val="0"/>
          <w:numId w:val="24"/>
        </w:numPr>
        <w:rPr>
          <w:color w:val="282828"/>
          <w:highlight w:val="white"/>
        </w:rPr>
      </w:pPr>
      <w:r>
        <w:rPr>
          <w:color w:val="282828"/>
          <w:highlight w:val="white"/>
        </w:rPr>
        <w:t>There is no obvious missing data.</w:t>
      </w:r>
    </w:p>
    <w:p w14:paraId="03318BA4" w14:textId="2E6E53B5" w:rsidR="0087028F" w:rsidRPr="0087028F" w:rsidRDefault="0087028F" w:rsidP="0087028F">
      <w:pPr>
        <w:pStyle w:val="ListParagraph"/>
        <w:numPr>
          <w:ilvl w:val="0"/>
          <w:numId w:val="24"/>
        </w:numPr>
        <w:rPr>
          <w:color w:val="282828"/>
          <w:highlight w:val="white"/>
        </w:rPr>
      </w:pPr>
      <w:r>
        <w:rPr>
          <w:color w:val="282828"/>
          <w:highlight w:val="white"/>
        </w:rPr>
        <w:t>There is no obvious NA data.</w:t>
      </w:r>
    </w:p>
    <w:p w14:paraId="4EF3C190" w14:textId="35935F64" w:rsidR="009B0F7F" w:rsidRPr="009B0F7F" w:rsidRDefault="009B0F7F" w:rsidP="009B0F7F">
      <w:pPr>
        <w:pStyle w:val="Heading3"/>
        <w:rPr>
          <w:highlight w:val="white"/>
        </w:rPr>
      </w:pPr>
      <w:r>
        <w:rPr>
          <w:highlight w:val="white"/>
        </w:rPr>
        <w:t>Transformation and Filtering</w:t>
      </w:r>
    </w:p>
    <w:p w14:paraId="3A4CEF55" w14:textId="2D3CAB67" w:rsidR="009A5C82" w:rsidRDefault="009A5C82" w:rsidP="009A5C82">
      <w:pPr>
        <w:rPr>
          <w:color w:val="282828"/>
          <w:highlight w:val="white"/>
        </w:rPr>
      </w:pPr>
      <w:r>
        <w:rPr>
          <w:color w:val="282828"/>
          <w:highlight w:val="white"/>
        </w:rPr>
        <w:t>Due to the number of observations in the review data, as well as the difficulty working with 6MM observations, categorization and analysis was conducted to determine how the data could be partitioned. The following summary analyses were conducted:</w:t>
      </w:r>
    </w:p>
    <w:p w14:paraId="1ABAB961" w14:textId="77777777" w:rsidR="009A5C82" w:rsidRDefault="009A5C82" w:rsidP="009A5C82">
      <w:pPr>
        <w:pStyle w:val="ListParagraph"/>
        <w:numPr>
          <w:ilvl w:val="0"/>
          <w:numId w:val="23"/>
        </w:numPr>
        <w:rPr>
          <w:color w:val="282828"/>
          <w:highlight w:val="white"/>
        </w:rPr>
      </w:pPr>
      <w:r>
        <w:rPr>
          <w:color w:val="282828"/>
          <w:highlight w:val="white"/>
        </w:rPr>
        <w:t>Top 10 Business Categories – by business count.</w:t>
      </w:r>
    </w:p>
    <w:p w14:paraId="34866F90" w14:textId="11202F13" w:rsidR="009A5C82" w:rsidRDefault="009A5C82" w:rsidP="009A5C82">
      <w:pPr>
        <w:pStyle w:val="ListParagraph"/>
        <w:numPr>
          <w:ilvl w:val="0"/>
          <w:numId w:val="23"/>
        </w:numPr>
        <w:rPr>
          <w:color w:val="282828"/>
          <w:highlight w:val="white"/>
        </w:rPr>
      </w:pPr>
      <w:r>
        <w:rPr>
          <w:color w:val="282828"/>
          <w:highlight w:val="white"/>
        </w:rPr>
        <w:t>Top 10 Cities with the Most Businesses.</w:t>
      </w:r>
    </w:p>
    <w:p w14:paraId="2472BF6E" w14:textId="77777777" w:rsidR="009A5C82" w:rsidRDefault="009A5C82" w:rsidP="009A5C82">
      <w:pPr>
        <w:pStyle w:val="ListParagraph"/>
        <w:numPr>
          <w:ilvl w:val="0"/>
          <w:numId w:val="23"/>
        </w:numPr>
        <w:rPr>
          <w:color w:val="282828"/>
          <w:highlight w:val="white"/>
        </w:rPr>
      </w:pPr>
      <w:r>
        <w:rPr>
          <w:color w:val="282828"/>
          <w:highlight w:val="white"/>
        </w:rPr>
        <w:t>Top 30 Restaurants in Arizona – by reviews.</w:t>
      </w:r>
    </w:p>
    <w:p w14:paraId="6126A9D0" w14:textId="4CECADDA" w:rsidR="009A5C82" w:rsidRDefault="009A5C82" w:rsidP="009A5C82">
      <w:pPr>
        <w:pStyle w:val="ListParagraph"/>
        <w:numPr>
          <w:ilvl w:val="0"/>
          <w:numId w:val="23"/>
        </w:numPr>
        <w:rPr>
          <w:color w:val="282828"/>
          <w:highlight w:val="white"/>
        </w:rPr>
      </w:pPr>
      <w:r>
        <w:rPr>
          <w:color w:val="282828"/>
          <w:highlight w:val="white"/>
        </w:rPr>
        <w:t>Top 30 Restaurants in Nevada – by reviews.</w:t>
      </w:r>
    </w:p>
    <w:p w14:paraId="2ED65292" w14:textId="626FAF7E" w:rsidR="009A5C82" w:rsidRDefault="009A5C82" w:rsidP="009A5C82">
      <w:pPr>
        <w:rPr>
          <w:color w:val="282828"/>
          <w:highlight w:val="white"/>
        </w:rPr>
      </w:pPr>
    </w:p>
    <w:p w14:paraId="5CEE72F0" w14:textId="77777777" w:rsidR="00914CE5" w:rsidRDefault="00914CE5">
      <w:pPr>
        <w:rPr>
          <w:color w:val="282828"/>
          <w:highlight w:val="white"/>
        </w:rPr>
      </w:pPr>
      <w:r>
        <w:rPr>
          <w:color w:val="282828"/>
          <w:highlight w:val="white"/>
        </w:rPr>
        <w:br w:type="page"/>
      </w:r>
    </w:p>
    <w:p w14:paraId="71AC51E8" w14:textId="2C052879" w:rsidR="009A5C82" w:rsidRPr="009A5C82" w:rsidRDefault="009A5C82" w:rsidP="009A5C82">
      <w:pPr>
        <w:rPr>
          <w:color w:val="282828"/>
          <w:highlight w:val="white"/>
        </w:rPr>
      </w:pPr>
      <w:r>
        <w:rPr>
          <w:color w:val="282828"/>
          <w:highlight w:val="white"/>
        </w:rPr>
        <w:lastRenderedPageBreak/>
        <w:t>Top 10 Categories of Business by business count:</w:t>
      </w:r>
    </w:p>
    <w:p w14:paraId="1ACADCAC" w14:textId="48318972" w:rsidR="009A5C82" w:rsidRPr="009A5C82" w:rsidRDefault="009A5C82" w:rsidP="009A5C82">
      <w:pPr>
        <w:rPr>
          <w:color w:val="282828"/>
          <w:highlight w:val="white"/>
        </w:rPr>
      </w:pPr>
      <w:r>
        <w:rPr>
          <w:noProof/>
        </w:rPr>
        <w:drawing>
          <wp:inline distT="0" distB="0" distL="0" distR="0" wp14:anchorId="2F72A498" wp14:editId="6495FC33">
            <wp:extent cx="5943600" cy="3203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03575"/>
                    </a:xfrm>
                    <a:prstGeom prst="rect">
                      <a:avLst/>
                    </a:prstGeom>
                  </pic:spPr>
                </pic:pic>
              </a:graphicData>
            </a:graphic>
          </wp:inline>
        </w:drawing>
      </w:r>
    </w:p>
    <w:p w14:paraId="0A6245AC" w14:textId="7019D7FE" w:rsidR="009A5C82" w:rsidRDefault="009A5C82" w:rsidP="009A5C82">
      <w:pPr>
        <w:rPr>
          <w:color w:val="282828"/>
          <w:highlight w:val="white"/>
        </w:rPr>
      </w:pPr>
    </w:p>
    <w:p w14:paraId="0D876D51" w14:textId="77777777" w:rsidR="009A5C82" w:rsidRDefault="009A5C82" w:rsidP="009A5C82">
      <w:pPr>
        <w:rPr>
          <w:color w:val="282828"/>
          <w:highlight w:val="white"/>
        </w:rPr>
      </w:pPr>
      <w:r>
        <w:rPr>
          <w:color w:val="282828"/>
          <w:highlight w:val="white"/>
        </w:rPr>
        <w:t>Top 10 cities in Arizona and Nevada where customers review count is maximum:</w:t>
      </w:r>
    </w:p>
    <w:p w14:paraId="1F7985B5" w14:textId="77777777" w:rsidR="009A5C82" w:rsidRDefault="009A5C82" w:rsidP="009A5C82">
      <w:pPr>
        <w:rPr>
          <w:color w:val="282828"/>
          <w:highlight w:val="white"/>
        </w:rPr>
      </w:pPr>
      <w:r>
        <w:rPr>
          <w:noProof/>
        </w:rPr>
        <w:drawing>
          <wp:inline distT="0" distB="0" distL="0" distR="0" wp14:anchorId="6F271393" wp14:editId="4926DF78">
            <wp:extent cx="5943600" cy="327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77870"/>
                    </a:xfrm>
                    <a:prstGeom prst="rect">
                      <a:avLst/>
                    </a:prstGeom>
                  </pic:spPr>
                </pic:pic>
              </a:graphicData>
            </a:graphic>
          </wp:inline>
        </w:drawing>
      </w:r>
    </w:p>
    <w:p w14:paraId="140B3CF6" w14:textId="77777777" w:rsidR="009A5C82" w:rsidRDefault="009A5C82" w:rsidP="009A5C82">
      <w:pPr>
        <w:rPr>
          <w:color w:val="282828"/>
          <w:highlight w:val="white"/>
        </w:rPr>
      </w:pPr>
    </w:p>
    <w:p w14:paraId="5EE0D355" w14:textId="77777777" w:rsidR="009A5C82" w:rsidRDefault="009A5C82">
      <w:pPr>
        <w:rPr>
          <w:color w:val="282828"/>
        </w:rPr>
      </w:pPr>
      <w:r>
        <w:rPr>
          <w:color w:val="282828"/>
        </w:rPr>
        <w:br w:type="page"/>
      </w:r>
    </w:p>
    <w:p w14:paraId="0E2E526E" w14:textId="49D76342" w:rsidR="009A5C82" w:rsidRDefault="009A5C82" w:rsidP="009A5C82">
      <w:pPr>
        <w:rPr>
          <w:color w:val="282828"/>
        </w:rPr>
      </w:pPr>
      <w:r>
        <w:rPr>
          <w:color w:val="282828"/>
        </w:rPr>
        <w:lastRenderedPageBreak/>
        <w:t xml:space="preserve">Location of Top 30 </w:t>
      </w:r>
      <w:r w:rsidRPr="00E238D8">
        <w:rPr>
          <w:color w:val="282828"/>
        </w:rPr>
        <w:t xml:space="preserve">Restaurants in Nevada </w:t>
      </w:r>
      <w:r>
        <w:rPr>
          <w:color w:val="282828"/>
        </w:rPr>
        <w:t>based on</w:t>
      </w:r>
      <w:r w:rsidRPr="00E238D8">
        <w:rPr>
          <w:color w:val="282828"/>
        </w:rPr>
        <w:t xml:space="preserve"> customer review </w:t>
      </w:r>
      <w:r>
        <w:rPr>
          <w:color w:val="282828"/>
        </w:rPr>
        <w:t>count</w:t>
      </w:r>
    </w:p>
    <w:p w14:paraId="221D0E1E" w14:textId="77777777" w:rsidR="009A5C82" w:rsidRDefault="009A5C82" w:rsidP="009A5C82">
      <w:pPr>
        <w:rPr>
          <w:color w:val="282828"/>
          <w:highlight w:val="white"/>
        </w:rPr>
      </w:pPr>
      <w:r>
        <w:rPr>
          <w:noProof/>
        </w:rPr>
        <w:drawing>
          <wp:inline distT="0" distB="0" distL="0" distR="0" wp14:anchorId="7357DC2D" wp14:editId="0CA6A589">
            <wp:extent cx="5943600" cy="3084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4830"/>
                    </a:xfrm>
                    <a:prstGeom prst="rect">
                      <a:avLst/>
                    </a:prstGeom>
                  </pic:spPr>
                </pic:pic>
              </a:graphicData>
            </a:graphic>
          </wp:inline>
        </w:drawing>
      </w:r>
    </w:p>
    <w:p w14:paraId="4FB36BAA" w14:textId="125F8F8D" w:rsidR="009A5C82" w:rsidRDefault="009A5C82" w:rsidP="009A5C82">
      <w:pPr>
        <w:rPr>
          <w:color w:val="282828"/>
          <w:highlight w:val="white"/>
        </w:rPr>
      </w:pPr>
      <w:r>
        <w:rPr>
          <w:color w:val="282828"/>
          <w:highlight w:val="white"/>
        </w:rPr>
        <w:t>The above picture shows that Las Vegas BLVD has the single largest concentration of restaurants for food lovers in Nevada.</w:t>
      </w:r>
    </w:p>
    <w:p w14:paraId="31363FA3" w14:textId="77777777" w:rsidR="009A5C82" w:rsidRDefault="009A5C82" w:rsidP="009A5C82">
      <w:pPr>
        <w:rPr>
          <w:color w:val="282828"/>
          <w:highlight w:val="white"/>
        </w:rPr>
      </w:pPr>
    </w:p>
    <w:p w14:paraId="14E18ED1" w14:textId="03C01483" w:rsidR="009A5C82" w:rsidRDefault="009A5C82" w:rsidP="009A5C82">
      <w:pPr>
        <w:rPr>
          <w:color w:val="282828"/>
        </w:rPr>
      </w:pPr>
      <w:r>
        <w:rPr>
          <w:color w:val="282828"/>
        </w:rPr>
        <w:t xml:space="preserve">Location of Top 30 </w:t>
      </w:r>
      <w:r w:rsidRPr="00E238D8">
        <w:rPr>
          <w:color w:val="282828"/>
        </w:rPr>
        <w:t xml:space="preserve">Restaurants in </w:t>
      </w:r>
      <w:r>
        <w:rPr>
          <w:color w:val="282828"/>
        </w:rPr>
        <w:t>Arizona</w:t>
      </w:r>
      <w:r w:rsidRPr="00E238D8">
        <w:rPr>
          <w:color w:val="282828"/>
        </w:rPr>
        <w:t xml:space="preserve"> </w:t>
      </w:r>
      <w:r>
        <w:rPr>
          <w:color w:val="282828"/>
        </w:rPr>
        <w:t>based on</w:t>
      </w:r>
      <w:r w:rsidRPr="00E238D8">
        <w:rPr>
          <w:color w:val="282828"/>
        </w:rPr>
        <w:t xml:space="preserve"> customer review </w:t>
      </w:r>
      <w:r>
        <w:rPr>
          <w:color w:val="282828"/>
        </w:rPr>
        <w:t>count</w:t>
      </w:r>
    </w:p>
    <w:p w14:paraId="2C30A25F" w14:textId="77777777" w:rsidR="009A5C82" w:rsidRDefault="009A5C82" w:rsidP="009A5C82">
      <w:pPr>
        <w:rPr>
          <w:color w:val="282828"/>
          <w:highlight w:val="white"/>
        </w:rPr>
      </w:pPr>
      <w:r>
        <w:rPr>
          <w:noProof/>
        </w:rPr>
        <w:drawing>
          <wp:inline distT="0" distB="0" distL="0" distR="0" wp14:anchorId="70291D8F" wp14:editId="745FD7E7">
            <wp:extent cx="59436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97530"/>
                    </a:xfrm>
                    <a:prstGeom prst="rect">
                      <a:avLst/>
                    </a:prstGeom>
                  </pic:spPr>
                </pic:pic>
              </a:graphicData>
            </a:graphic>
          </wp:inline>
        </w:drawing>
      </w:r>
    </w:p>
    <w:p w14:paraId="60D1E410" w14:textId="4A42A807" w:rsidR="009A5C82" w:rsidRDefault="009A5C82" w:rsidP="009A5C82">
      <w:pPr>
        <w:rPr>
          <w:color w:val="282828"/>
          <w:highlight w:val="white"/>
        </w:rPr>
      </w:pPr>
      <w:r>
        <w:rPr>
          <w:color w:val="282828"/>
          <w:highlight w:val="white"/>
        </w:rPr>
        <w:t>The above picture shows that Phoenix, Tempe and Deer Valley have the greatest concentration of restaurants in Arizona.</w:t>
      </w:r>
    </w:p>
    <w:p w14:paraId="28435627" w14:textId="77777777" w:rsidR="009A5C82" w:rsidRDefault="009A5C82" w:rsidP="005670DD">
      <w:pPr>
        <w:rPr>
          <w:color w:val="282828"/>
          <w:highlight w:val="white"/>
        </w:rPr>
      </w:pPr>
    </w:p>
    <w:p w14:paraId="2ABD0A89" w14:textId="3793A62B" w:rsidR="009B0F7F" w:rsidRDefault="009A5C82" w:rsidP="005670DD">
      <w:pPr>
        <w:rPr>
          <w:color w:val="282828"/>
          <w:highlight w:val="white"/>
        </w:rPr>
      </w:pPr>
      <w:r>
        <w:rPr>
          <w:color w:val="282828"/>
          <w:highlight w:val="white"/>
        </w:rPr>
        <w:lastRenderedPageBreak/>
        <w:t>From the various categorization and analyses that were run</w:t>
      </w:r>
      <w:r w:rsidR="009B0F7F">
        <w:rPr>
          <w:color w:val="282828"/>
          <w:highlight w:val="white"/>
        </w:rPr>
        <w:t xml:space="preserve">, </w:t>
      </w:r>
      <w:r w:rsidR="0087028F">
        <w:rPr>
          <w:color w:val="282828"/>
          <w:highlight w:val="white"/>
        </w:rPr>
        <w:t xml:space="preserve">(the four above plus those that were run during the initial data analysis) </w:t>
      </w:r>
      <w:r w:rsidR="009B0F7F">
        <w:rPr>
          <w:color w:val="282828"/>
          <w:highlight w:val="white"/>
        </w:rPr>
        <w:t>it was decided to concentrate on reviews for business in Arizona and Nevada that are in the top 5 business categories. Categories selected were (1) Restaurants, (2) Shopping, (3) Food, (4) Home Services and (5) Beauty Spas.</w:t>
      </w:r>
    </w:p>
    <w:p w14:paraId="4F08E7AD" w14:textId="23ACAB18" w:rsidR="009B0F7F" w:rsidRDefault="009B0F7F" w:rsidP="005670DD">
      <w:pPr>
        <w:rPr>
          <w:color w:val="282828"/>
          <w:highlight w:val="white"/>
        </w:rPr>
      </w:pPr>
    </w:p>
    <w:p w14:paraId="322C89FE" w14:textId="67B37785" w:rsidR="009B0F7F" w:rsidRDefault="009B0F7F" w:rsidP="005670DD">
      <w:pPr>
        <w:rPr>
          <w:color w:val="282828"/>
          <w:highlight w:val="white"/>
        </w:rPr>
      </w:pPr>
      <w:r>
        <w:rPr>
          <w:color w:val="282828"/>
          <w:highlight w:val="white"/>
        </w:rPr>
        <w:t>The count of business selected, by category, is given in the table below:</w:t>
      </w:r>
    </w:p>
    <w:p w14:paraId="592268D8" w14:textId="703DBD61" w:rsidR="009B0F7F" w:rsidRDefault="009B0F7F" w:rsidP="005670DD">
      <w:pPr>
        <w:rPr>
          <w:color w:val="282828"/>
          <w:highlight w:val="white"/>
        </w:rPr>
      </w:pPr>
      <w:r w:rsidRPr="009B0F7F">
        <w:rPr>
          <w:noProof/>
          <w:color w:val="282828"/>
          <w:highlight w:val="white"/>
        </w:rPr>
        <w:drawing>
          <wp:inline distT="0" distB="0" distL="0" distR="0" wp14:anchorId="79F0C1D2" wp14:editId="24489724">
            <wp:extent cx="2993143" cy="1589354"/>
            <wp:effectExtent l="0" t="0" r="0" b="0"/>
            <wp:docPr id="27" name="Picture 3">
              <a:extLst xmlns:a="http://schemas.openxmlformats.org/drawingml/2006/main">
                <a:ext uri="{FF2B5EF4-FFF2-40B4-BE49-F238E27FC236}">
                  <a16:creationId xmlns:a16="http://schemas.microsoft.com/office/drawing/2014/main" id="{2D931D78-B6E7-43E2-9923-46CCD114F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931D78-B6E7-43E2-9923-46CCD114F2DB}"/>
                        </a:ext>
                      </a:extLst>
                    </pic:cNvPr>
                    <pic:cNvPicPr>
                      <a:picLocks noChangeAspect="1"/>
                    </pic:cNvPicPr>
                  </pic:nvPicPr>
                  <pic:blipFill>
                    <a:blip r:embed="rId39"/>
                    <a:stretch>
                      <a:fillRect/>
                    </a:stretch>
                  </pic:blipFill>
                  <pic:spPr>
                    <a:xfrm>
                      <a:off x="0" y="0"/>
                      <a:ext cx="2993143" cy="1589354"/>
                    </a:xfrm>
                    <a:prstGeom prst="rect">
                      <a:avLst/>
                    </a:prstGeom>
                  </pic:spPr>
                </pic:pic>
              </a:graphicData>
            </a:graphic>
          </wp:inline>
        </w:drawing>
      </w:r>
    </w:p>
    <w:p w14:paraId="0B9715D2" w14:textId="29FAE533" w:rsidR="009B0F7F" w:rsidRDefault="009B0F7F" w:rsidP="005670DD">
      <w:pPr>
        <w:rPr>
          <w:color w:val="282828"/>
          <w:highlight w:val="white"/>
        </w:rPr>
      </w:pPr>
    </w:p>
    <w:p w14:paraId="69666678" w14:textId="2EF21936" w:rsidR="009B0F7F" w:rsidRDefault="009B0F7F" w:rsidP="009B0F7F">
      <w:pPr>
        <w:rPr>
          <w:color w:val="282828"/>
          <w:highlight w:val="white"/>
        </w:rPr>
      </w:pPr>
      <w:r>
        <w:rPr>
          <w:color w:val="282828"/>
          <w:highlight w:val="white"/>
        </w:rPr>
        <w:t>Subsequent to selection of the relevant businesses, all other subsets were filtered to represent the businesses selected. This brought the observation counts for the Yelp data down, as shown below:</w:t>
      </w:r>
    </w:p>
    <w:p w14:paraId="18BDFC58" w14:textId="41580509" w:rsidR="00395ED8" w:rsidRDefault="00395ED8" w:rsidP="009B0F7F">
      <w:pPr>
        <w:rPr>
          <w:color w:val="282828"/>
          <w:highlight w:val="white"/>
        </w:rPr>
      </w:pPr>
      <w:r w:rsidRPr="00395ED8">
        <w:rPr>
          <w:noProof/>
          <w:highlight w:val="white"/>
        </w:rPr>
        <w:drawing>
          <wp:inline distT="0" distB="0" distL="0" distR="0" wp14:anchorId="251EA3F2" wp14:editId="2044C456">
            <wp:extent cx="2553389" cy="1744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4132" cy="1765989"/>
                    </a:xfrm>
                    <a:prstGeom prst="rect">
                      <a:avLst/>
                    </a:prstGeom>
                    <a:noFill/>
                    <a:ln>
                      <a:noFill/>
                    </a:ln>
                  </pic:spPr>
                </pic:pic>
              </a:graphicData>
            </a:graphic>
          </wp:inline>
        </w:drawing>
      </w:r>
    </w:p>
    <w:p w14:paraId="79272DCF" w14:textId="092CEB77" w:rsidR="00BA14C9" w:rsidRDefault="00BA14C9" w:rsidP="009B0F7F">
      <w:pPr>
        <w:rPr>
          <w:color w:val="282828"/>
          <w:highlight w:val="white"/>
        </w:rPr>
      </w:pPr>
    </w:p>
    <w:p w14:paraId="1B51EE01" w14:textId="02354D1E" w:rsidR="00395ED8" w:rsidRDefault="00395ED8" w:rsidP="009B0F7F">
      <w:pPr>
        <w:rPr>
          <w:color w:val="282828"/>
          <w:highlight w:val="white"/>
        </w:rPr>
      </w:pPr>
      <w:r>
        <w:rPr>
          <w:color w:val="282828"/>
          <w:highlight w:val="white"/>
        </w:rPr>
        <w:t xml:space="preserve">The selection and transformation per dataset </w:t>
      </w:r>
      <w:proofErr w:type="gramStart"/>
      <w:r>
        <w:rPr>
          <w:color w:val="282828"/>
          <w:highlight w:val="white"/>
        </w:rPr>
        <w:t>is</w:t>
      </w:r>
      <w:proofErr w:type="gramEnd"/>
      <w:r>
        <w:rPr>
          <w:color w:val="282828"/>
          <w:highlight w:val="white"/>
        </w:rPr>
        <w:t xml:space="preserve"> further described in the sections below:</w:t>
      </w:r>
    </w:p>
    <w:p w14:paraId="7B03B085" w14:textId="55D5C52C" w:rsidR="00BA14C9" w:rsidRDefault="00BA14C9" w:rsidP="00BA14C9">
      <w:pPr>
        <w:pStyle w:val="Heading4"/>
        <w:rPr>
          <w:highlight w:val="white"/>
        </w:rPr>
      </w:pPr>
      <w:r>
        <w:rPr>
          <w:highlight w:val="white"/>
        </w:rPr>
        <w:t>Yelp Users Filtering</w:t>
      </w:r>
    </w:p>
    <w:p w14:paraId="720B96E6" w14:textId="50C58CA7" w:rsidR="00121823" w:rsidRDefault="00BA14C9" w:rsidP="00BA14C9">
      <w:pPr>
        <w:rPr>
          <w:color w:val="282828"/>
          <w:highlight w:val="white"/>
        </w:rPr>
      </w:pPr>
      <w:r>
        <w:rPr>
          <w:color w:val="282828"/>
          <w:highlight w:val="white"/>
        </w:rPr>
        <w:t xml:space="preserve">Users were </w:t>
      </w:r>
      <w:r w:rsidR="001A7431">
        <w:rPr>
          <w:color w:val="282828"/>
          <w:highlight w:val="white"/>
        </w:rPr>
        <w:t>selected and analyzed based on reviews they gave for the businesses of interest.</w:t>
      </w:r>
    </w:p>
    <w:p w14:paraId="71CB820C" w14:textId="6E2658BE" w:rsidR="001A7431" w:rsidRDefault="001A7431" w:rsidP="00BA14C9">
      <w:pPr>
        <w:rPr>
          <w:color w:val="282828"/>
          <w:highlight w:val="white"/>
        </w:rPr>
      </w:pPr>
      <w:r>
        <w:rPr>
          <w:color w:val="282828"/>
          <w:highlight w:val="white"/>
        </w:rPr>
        <w:t>Given that there are 19,122 businesses of interest, with 1</w:t>
      </w:r>
      <w:r w:rsidR="00937D3B">
        <w:rPr>
          <w:color w:val="282828"/>
          <w:highlight w:val="white"/>
        </w:rPr>
        <w:t>,</w:t>
      </w:r>
      <w:r>
        <w:rPr>
          <w:color w:val="282828"/>
          <w:highlight w:val="white"/>
        </w:rPr>
        <w:t>042,847 reviews given by 455,680 users; the descriptive stats of count of reviews per user is shown as follows:</w:t>
      </w:r>
    </w:p>
    <w:p w14:paraId="35688CB0" w14:textId="77777777" w:rsidR="001A7431" w:rsidRDefault="001A7431" w:rsidP="00BA14C9">
      <w:pPr>
        <w:rPr>
          <w:color w:val="282828"/>
          <w:highlight w:val="white"/>
        </w:rPr>
      </w:pPr>
    </w:p>
    <w:p w14:paraId="66EB25D5" w14:textId="77777777" w:rsidR="001A7431" w:rsidRDefault="001A7431" w:rsidP="00BA14C9">
      <w:pPr>
        <w:rPr>
          <w:color w:val="282828"/>
          <w:highlight w:val="white"/>
        </w:rPr>
      </w:pPr>
      <w:r>
        <w:rPr>
          <w:noProof/>
        </w:rPr>
        <w:lastRenderedPageBreak/>
        <w:drawing>
          <wp:inline distT="0" distB="0" distL="0" distR="0" wp14:anchorId="3BDE7A2F" wp14:editId="610243B9">
            <wp:extent cx="2143125" cy="1638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3125" cy="1638300"/>
                    </a:xfrm>
                    <a:prstGeom prst="rect">
                      <a:avLst/>
                    </a:prstGeom>
                  </pic:spPr>
                </pic:pic>
              </a:graphicData>
            </a:graphic>
          </wp:inline>
        </w:drawing>
      </w:r>
    </w:p>
    <w:p w14:paraId="2816DF83" w14:textId="10896674" w:rsidR="001A7431" w:rsidRDefault="001A7431" w:rsidP="00BA14C9">
      <w:pPr>
        <w:rPr>
          <w:color w:val="282828"/>
          <w:highlight w:val="white"/>
        </w:rPr>
      </w:pPr>
    </w:p>
    <w:p w14:paraId="022C3D05" w14:textId="3B52C49B" w:rsidR="001A7431" w:rsidRDefault="001A7431" w:rsidP="00BA14C9">
      <w:pPr>
        <w:rPr>
          <w:color w:val="282828"/>
          <w:highlight w:val="white"/>
        </w:rPr>
      </w:pPr>
      <w:r>
        <w:rPr>
          <w:color w:val="282828"/>
          <w:highlight w:val="white"/>
        </w:rPr>
        <w:t>With a corresponding boxplot:</w:t>
      </w:r>
    </w:p>
    <w:p w14:paraId="714D4DB1" w14:textId="037A4CE6" w:rsidR="001A7431" w:rsidRDefault="001A7431" w:rsidP="00BA14C9">
      <w:pPr>
        <w:rPr>
          <w:color w:val="282828"/>
          <w:highlight w:val="white"/>
        </w:rPr>
      </w:pPr>
      <w:r>
        <w:rPr>
          <w:noProof/>
          <w:color w:val="282828"/>
          <w:highlight w:val="white"/>
        </w:rPr>
        <w:drawing>
          <wp:inline distT="0" distB="0" distL="0" distR="0" wp14:anchorId="1E95A15D" wp14:editId="094F3FD9">
            <wp:extent cx="5158740" cy="3185160"/>
            <wp:effectExtent l="0" t="0" r="0" b="0"/>
            <wp:docPr id="46" name="Picture 46" descr="C:\Users\Richpat\AppData\Local\Microsoft\Windows\INetCache\Content.MSO\80B208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0B208F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8740" cy="3185160"/>
                    </a:xfrm>
                    <a:prstGeom prst="rect">
                      <a:avLst/>
                    </a:prstGeom>
                    <a:noFill/>
                    <a:ln>
                      <a:noFill/>
                    </a:ln>
                  </pic:spPr>
                </pic:pic>
              </a:graphicData>
            </a:graphic>
          </wp:inline>
        </w:drawing>
      </w:r>
    </w:p>
    <w:p w14:paraId="05E4D20C" w14:textId="6F8AAF78" w:rsidR="001A7431" w:rsidRDefault="001A7431" w:rsidP="00BA14C9">
      <w:pPr>
        <w:rPr>
          <w:color w:val="282828"/>
          <w:highlight w:val="white"/>
        </w:rPr>
      </w:pPr>
    </w:p>
    <w:p w14:paraId="367A82CF" w14:textId="34F381C7" w:rsidR="001A7431" w:rsidRDefault="001A7431" w:rsidP="00BA14C9">
      <w:pPr>
        <w:rPr>
          <w:color w:val="282828"/>
          <w:highlight w:val="white"/>
        </w:rPr>
      </w:pPr>
      <w:r>
        <w:rPr>
          <w:color w:val="282828"/>
          <w:highlight w:val="white"/>
        </w:rPr>
        <w:t>And the Top 50 review</w:t>
      </w:r>
      <w:r w:rsidR="00050522">
        <w:rPr>
          <w:color w:val="282828"/>
          <w:highlight w:val="white"/>
        </w:rPr>
        <w:t>ers are</w:t>
      </w:r>
      <w:r>
        <w:rPr>
          <w:color w:val="282828"/>
          <w:highlight w:val="white"/>
        </w:rPr>
        <w:t xml:space="preserve"> shown here:</w:t>
      </w:r>
    </w:p>
    <w:p w14:paraId="3F31AB34" w14:textId="29EA761D" w:rsidR="001A7431" w:rsidRDefault="001A7431" w:rsidP="00BA14C9">
      <w:pPr>
        <w:rPr>
          <w:color w:val="282828"/>
          <w:highlight w:val="white"/>
        </w:rPr>
      </w:pPr>
      <w:r>
        <w:rPr>
          <w:noProof/>
          <w:color w:val="282828"/>
          <w:highlight w:val="white"/>
        </w:rPr>
        <w:lastRenderedPageBreak/>
        <w:drawing>
          <wp:inline distT="0" distB="0" distL="0" distR="0" wp14:anchorId="53235417" wp14:editId="66F87A60">
            <wp:extent cx="5943600" cy="4636770"/>
            <wp:effectExtent l="0" t="0" r="0" b="0"/>
            <wp:docPr id="47" name="Picture 47" descr="C:\Users\Richpat\AppData\Local\Microsoft\Windows\INetCache\Content.MSO\75578C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75578C7E.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7A13976F" w14:textId="77777777" w:rsidR="00121823" w:rsidRDefault="00121823" w:rsidP="00121823">
      <w:pPr>
        <w:pStyle w:val="Heading4"/>
        <w:rPr>
          <w:highlight w:val="white"/>
        </w:rPr>
      </w:pPr>
      <w:r>
        <w:rPr>
          <w:highlight w:val="white"/>
        </w:rPr>
        <w:t>Yelp Tips dataset</w:t>
      </w:r>
    </w:p>
    <w:p w14:paraId="08BDF2AD" w14:textId="3B8A6081" w:rsidR="00121823" w:rsidRDefault="00121823" w:rsidP="00121823">
      <w:pPr>
        <w:rPr>
          <w:color w:val="282828"/>
          <w:highlight w:val="white"/>
        </w:rPr>
      </w:pPr>
      <w:r>
        <w:rPr>
          <w:color w:val="282828"/>
          <w:highlight w:val="white"/>
        </w:rPr>
        <w:t>Based on the data attributes on the Tips dataset, filtering for the purposes of this analysis can be done in one of two different ways.</w:t>
      </w:r>
    </w:p>
    <w:p w14:paraId="46A50E41" w14:textId="4520A1D7" w:rsidR="00121823" w:rsidRDefault="00121823" w:rsidP="00121823">
      <w:pPr>
        <w:rPr>
          <w:color w:val="282828"/>
          <w:highlight w:val="white"/>
        </w:rPr>
      </w:pPr>
    </w:p>
    <w:p w14:paraId="03AFF038" w14:textId="0693856B" w:rsidR="00121823" w:rsidRDefault="00121823" w:rsidP="00121823">
      <w:pPr>
        <w:rPr>
          <w:color w:val="282828"/>
          <w:highlight w:val="white"/>
        </w:rPr>
      </w:pPr>
      <w:r>
        <w:rPr>
          <w:color w:val="282828"/>
          <w:highlight w:val="white"/>
        </w:rPr>
        <w:t xml:space="preserve">Way 1: Filter by </w:t>
      </w:r>
      <w:proofErr w:type="spellStart"/>
      <w:r>
        <w:rPr>
          <w:color w:val="282828"/>
          <w:highlight w:val="white"/>
        </w:rPr>
        <w:t>business_id</w:t>
      </w:r>
      <w:proofErr w:type="spellEnd"/>
      <w:r>
        <w:rPr>
          <w:color w:val="282828"/>
          <w:highlight w:val="white"/>
        </w:rPr>
        <w:t xml:space="preserve">. When tips are filtered by business, the count of tips selected was 219,946 tips. This is a relatively simple selection process because the business </w:t>
      </w:r>
      <w:proofErr w:type="gramStart"/>
      <w:r>
        <w:rPr>
          <w:color w:val="282828"/>
          <w:highlight w:val="white"/>
        </w:rPr>
        <w:t>are</w:t>
      </w:r>
      <w:proofErr w:type="gramEnd"/>
      <w:r>
        <w:rPr>
          <w:color w:val="282828"/>
          <w:highlight w:val="white"/>
        </w:rPr>
        <w:t xml:space="preserve"> first filtered by state and category, and the then tips are filtered based on the subset of businesses.</w:t>
      </w:r>
    </w:p>
    <w:p w14:paraId="3A6D9F4A" w14:textId="1A84B9A5" w:rsidR="00121823" w:rsidRDefault="00121823" w:rsidP="00121823">
      <w:pPr>
        <w:rPr>
          <w:color w:val="282828"/>
          <w:highlight w:val="white"/>
        </w:rPr>
      </w:pPr>
    </w:p>
    <w:p w14:paraId="70D2A7A9" w14:textId="684F653C" w:rsidR="00121823" w:rsidRDefault="00121823" w:rsidP="00121823">
      <w:pPr>
        <w:rPr>
          <w:color w:val="282828"/>
          <w:highlight w:val="white"/>
        </w:rPr>
      </w:pPr>
      <w:r>
        <w:rPr>
          <w:color w:val="282828"/>
          <w:highlight w:val="white"/>
        </w:rPr>
        <w:t xml:space="preserve">Way 2: Filter by </w:t>
      </w:r>
      <w:proofErr w:type="spellStart"/>
      <w:r>
        <w:rPr>
          <w:color w:val="282828"/>
          <w:highlight w:val="white"/>
        </w:rPr>
        <w:t>user_id</w:t>
      </w:r>
      <w:proofErr w:type="spellEnd"/>
      <w:r>
        <w:rPr>
          <w:color w:val="282828"/>
          <w:highlight w:val="white"/>
        </w:rPr>
        <w:t xml:space="preserve">. When tips are filtered by </w:t>
      </w:r>
      <w:proofErr w:type="spellStart"/>
      <w:r>
        <w:rPr>
          <w:color w:val="282828"/>
          <w:highlight w:val="white"/>
        </w:rPr>
        <w:t>user_id</w:t>
      </w:r>
      <w:proofErr w:type="spellEnd"/>
      <w:r>
        <w:rPr>
          <w:color w:val="282828"/>
          <w:highlight w:val="white"/>
        </w:rPr>
        <w:t>, the count of tips selected was 721,253. This is a more convoluted filtering process which accounts for the difference in tips counted. The path is (1) our selected business -&gt; (2) our selected reviews -&gt; (3) our selected users -&gt; (4) our selected tips.</w:t>
      </w:r>
    </w:p>
    <w:p w14:paraId="5BB72975" w14:textId="5E9A4998" w:rsidR="00121823" w:rsidRDefault="00121823" w:rsidP="00121823">
      <w:pPr>
        <w:rPr>
          <w:color w:val="282828"/>
          <w:highlight w:val="white"/>
        </w:rPr>
      </w:pPr>
    </w:p>
    <w:p w14:paraId="600633FE" w14:textId="2A50AFD7" w:rsidR="00121823" w:rsidRDefault="00121823" w:rsidP="00121823">
      <w:pPr>
        <w:rPr>
          <w:color w:val="282828"/>
          <w:highlight w:val="white"/>
        </w:rPr>
      </w:pPr>
      <w:r>
        <w:rPr>
          <w:color w:val="282828"/>
          <w:highlight w:val="white"/>
        </w:rPr>
        <w:t>For subsequent analysis including tips, the tips by business subset was used.</w:t>
      </w:r>
    </w:p>
    <w:p w14:paraId="7476A0AC" w14:textId="77777777" w:rsidR="00050522" w:rsidRDefault="00050522" w:rsidP="00121823">
      <w:pPr>
        <w:rPr>
          <w:color w:val="282828"/>
          <w:highlight w:val="white"/>
        </w:rPr>
      </w:pPr>
    </w:p>
    <w:p w14:paraId="507356A2" w14:textId="77777777" w:rsidR="009B0F7F" w:rsidRDefault="009B0F7F" w:rsidP="009B0F7F">
      <w:pPr>
        <w:rPr>
          <w:color w:val="282828"/>
          <w:highlight w:val="white"/>
        </w:rPr>
      </w:pPr>
    </w:p>
    <w:p w14:paraId="12FA5B57" w14:textId="18962832" w:rsidR="00A04ECA" w:rsidRDefault="005C1437" w:rsidP="00A04ECA">
      <w:pPr>
        <w:pStyle w:val="Heading3"/>
        <w:rPr>
          <w:highlight w:val="white"/>
        </w:rPr>
      </w:pPr>
      <w:r>
        <w:rPr>
          <w:highlight w:val="white"/>
        </w:rPr>
        <w:t>Integration</w:t>
      </w:r>
    </w:p>
    <w:p w14:paraId="0B7CBCB2" w14:textId="3E514DB2" w:rsidR="00050522" w:rsidRDefault="00EE123E">
      <w:pPr>
        <w:rPr>
          <w:highlight w:val="white"/>
        </w:rPr>
      </w:pPr>
      <w:bookmarkStart w:id="6" w:name="_Hlk6156435"/>
      <w:r>
        <w:rPr>
          <w:highlight w:val="white"/>
        </w:rPr>
        <w:t>The approach that was taken to integration was to rely on the Yelp identifiers to integrate the Yelp datasets that are of interest:</w:t>
      </w:r>
    </w:p>
    <w:p w14:paraId="5CDD6E5C" w14:textId="35DFB7D5" w:rsidR="00EE123E" w:rsidRDefault="00EE123E">
      <w:pPr>
        <w:rPr>
          <w:highlight w:val="white"/>
        </w:rPr>
      </w:pPr>
    </w:p>
    <w:p w14:paraId="629C3C3F" w14:textId="04DD84C1" w:rsidR="00EE123E" w:rsidRPr="00EE123E" w:rsidRDefault="00EE123E" w:rsidP="00EE123E">
      <w:pPr>
        <w:pStyle w:val="ListParagraph"/>
        <w:numPr>
          <w:ilvl w:val="0"/>
          <w:numId w:val="22"/>
        </w:numPr>
        <w:rPr>
          <w:highlight w:val="white"/>
        </w:rPr>
      </w:pPr>
      <w:r w:rsidRPr="00EE123E">
        <w:rPr>
          <w:highlight w:val="white"/>
        </w:rPr>
        <w:t xml:space="preserve">Our Yelp Businesses will become the </w:t>
      </w:r>
      <w:r>
        <w:rPr>
          <w:highlight w:val="white"/>
        </w:rPr>
        <w:t>master</w:t>
      </w:r>
      <w:r w:rsidRPr="00EE123E">
        <w:rPr>
          <w:highlight w:val="white"/>
        </w:rPr>
        <w:t xml:space="preserve"> dataset.</w:t>
      </w:r>
    </w:p>
    <w:p w14:paraId="4F713072" w14:textId="445C5836" w:rsidR="00EE123E" w:rsidRDefault="00EE123E">
      <w:pPr>
        <w:rPr>
          <w:highlight w:val="white"/>
        </w:rPr>
      </w:pPr>
    </w:p>
    <w:p w14:paraId="25B0DE72" w14:textId="47FE9D91" w:rsidR="00EE123E" w:rsidRPr="00EE123E" w:rsidRDefault="00EE123E" w:rsidP="00EE123E">
      <w:pPr>
        <w:pStyle w:val="ListParagraph"/>
        <w:numPr>
          <w:ilvl w:val="0"/>
          <w:numId w:val="22"/>
        </w:numPr>
        <w:rPr>
          <w:highlight w:val="white"/>
        </w:rPr>
      </w:pPr>
      <w:r w:rsidRPr="00EE123E">
        <w:rPr>
          <w:highlight w:val="white"/>
        </w:rPr>
        <w:t xml:space="preserve">Our Yelp Reviews links to Our Yelp Businesses via </w:t>
      </w:r>
      <w:proofErr w:type="spellStart"/>
      <w:r w:rsidRPr="00EE123E">
        <w:rPr>
          <w:highlight w:val="white"/>
        </w:rPr>
        <w:t>business_id</w:t>
      </w:r>
      <w:proofErr w:type="spellEnd"/>
      <w:r w:rsidRPr="00EE123E">
        <w:rPr>
          <w:highlight w:val="white"/>
        </w:rPr>
        <w:t>.</w:t>
      </w:r>
    </w:p>
    <w:p w14:paraId="15705BEC" w14:textId="77777777" w:rsidR="00EE123E" w:rsidRDefault="00EE123E" w:rsidP="00EE123E">
      <w:pPr>
        <w:rPr>
          <w:highlight w:val="white"/>
        </w:rPr>
      </w:pPr>
    </w:p>
    <w:p w14:paraId="1283283B" w14:textId="690FAF15" w:rsidR="00EE123E" w:rsidRPr="00EE123E" w:rsidRDefault="00EE123E" w:rsidP="00EE123E">
      <w:pPr>
        <w:pStyle w:val="ListParagraph"/>
        <w:numPr>
          <w:ilvl w:val="0"/>
          <w:numId w:val="22"/>
        </w:numPr>
        <w:rPr>
          <w:highlight w:val="white"/>
        </w:rPr>
      </w:pPr>
      <w:r w:rsidRPr="00EE123E">
        <w:rPr>
          <w:highlight w:val="white"/>
        </w:rPr>
        <w:t xml:space="preserve">Our Yelp Photos links to Our Yelp Businesses via </w:t>
      </w:r>
      <w:proofErr w:type="spellStart"/>
      <w:r w:rsidRPr="00EE123E">
        <w:rPr>
          <w:highlight w:val="white"/>
        </w:rPr>
        <w:t>business_id</w:t>
      </w:r>
      <w:proofErr w:type="spellEnd"/>
      <w:r w:rsidRPr="00EE123E">
        <w:rPr>
          <w:highlight w:val="white"/>
        </w:rPr>
        <w:t>.</w:t>
      </w:r>
    </w:p>
    <w:p w14:paraId="12AB2F47" w14:textId="4C4162B3" w:rsidR="00EE123E" w:rsidRDefault="00EE123E">
      <w:pPr>
        <w:rPr>
          <w:highlight w:val="white"/>
        </w:rPr>
      </w:pPr>
    </w:p>
    <w:p w14:paraId="037457CE" w14:textId="2C6B49AE" w:rsidR="00EE123E" w:rsidRPr="00EE123E" w:rsidRDefault="00EE123E" w:rsidP="00EE123E">
      <w:pPr>
        <w:pStyle w:val="ListParagraph"/>
        <w:numPr>
          <w:ilvl w:val="0"/>
          <w:numId w:val="22"/>
        </w:numPr>
        <w:rPr>
          <w:highlight w:val="white"/>
        </w:rPr>
      </w:pPr>
      <w:r w:rsidRPr="00EE123E">
        <w:rPr>
          <w:highlight w:val="white"/>
        </w:rPr>
        <w:t xml:space="preserve">Our Yelp Users integrates to Our Yelp Reviews via </w:t>
      </w:r>
      <w:proofErr w:type="spellStart"/>
      <w:r w:rsidRPr="00EE123E">
        <w:rPr>
          <w:highlight w:val="white"/>
        </w:rPr>
        <w:t>user_id</w:t>
      </w:r>
      <w:proofErr w:type="spellEnd"/>
      <w:r w:rsidRPr="00EE123E">
        <w:rPr>
          <w:highlight w:val="white"/>
        </w:rPr>
        <w:t>.</w:t>
      </w:r>
    </w:p>
    <w:p w14:paraId="334CD04F" w14:textId="77777777" w:rsidR="00EE123E" w:rsidRDefault="00EE123E" w:rsidP="00EE123E">
      <w:pPr>
        <w:rPr>
          <w:highlight w:val="white"/>
        </w:rPr>
      </w:pPr>
    </w:p>
    <w:p w14:paraId="24E03381" w14:textId="103B3EFD" w:rsidR="00EE123E" w:rsidRPr="00EE123E" w:rsidRDefault="00EE123E" w:rsidP="00EE123E">
      <w:pPr>
        <w:pStyle w:val="ListParagraph"/>
        <w:numPr>
          <w:ilvl w:val="0"/>
          <w:numId w:val="22"/>
        </w:numPr>
        <w:rPr>
          <w:highlight w:val="white"/>
        </w:rPr>
      </w:pPr>
      <w:r w:rsidRPr="00EE123E">
        <w:rPr>
          <w:highlight w:val="white"/>
        </w:rPr>
        <w:t xml:space="preserve">Our Yelp </w:t>
      </w:r>
      <w:proofErr w:type="spellStart"/>
      <w:r w:rsidRPr="00EE123E">
        <w:rPr>
          <w:highlight w:val="white"/>
        </w:rPr>
        <w:t>Checkins</w:t>
      </w:r>
      <w:proofErr w:type="spellEnd"/>
      <w:r w:rsidRPr="00EE123E">
        <w:rPr>
          <w:highlight w:val="white"/>
        </w:rPr>
        <w:t xml:space="preserve"> integrates to Our Yelp Users via </w:t>
      </w:r>
      <w:proofErr w:type="spellStart"/>
      <w:r w:rsidRPr="00EE123E">
        <w:rPr>
          <w:highlight w:val="white"/>
        </w:rPr>
        <w:t>user_id</w:t>
      </w:r>
      <w:proofErr w:type="spellEnd"/>
      <w:r w:rsidRPr="00EE123E">
        <w:rPr>
          <w:highlight w:val="white"/>
        </w:rPr>
        <w:t>.</w:t>
      </w:r>
    </w:p>
    <w:p w14:paraId="4824964F" w14:textId="77777777" w:rsidR="00EE123E" w:rsidRDefault="00EE123E" w:rsidP="00EE123E">
      <w:pPr>
        <w:rPr>
          <w:highlight w:val="white"/>
        </w:rPr>
      </w:pPr>
    </w:p>
    <w:p w14:paraId="3EA72240" w14:textId="29ECAB6D" w:rsidR="00EE123E" w:rsidRPr="00EE123E" w:rsidRDefault="00EE123E" w:rsidP="00EE123E">
      <w:pPr>
        <w:pStyle w:val="ListParagraph"/>
        <w:numPr>
          <w:ilvl w:val="0"/>
          <w:numId w:val="22"/>
        </w:numPr>
        <w:rPr>
          <w:highlight w:val="white"/>
        </w:rPr>
      </w:pPr>
      <w:r w:rsidRPr="00EE123E">
        <w:rPr>
          <w:highlight w:val="white"/>
        </w:rPr>
        <w:t xml:space="preserve">Our Yelp Tips integrates to Our Yelp Users via </w:t>
      </w:r>
      <w:proofErr w:type="spellStart"/>
      <w:r w:rsidRPr="00EE123E">
        <w:rPr>
          <w:highlight w:val="white"/>
        </w:rPr>
        <w:t>user_id</w:t>
      </w:r>
      <w:proofErr w:type="spellEnd"/>
      <w:r w:rsidRPr="00EE123E">
        <w:rPr>
          <w:highlight w:val="white"/>
        </w:rPr>
        <w:t>.</w:t>
      </w:r>
    </w:p>
    <w:p w14:paraId="4B5FB189" w14:textId="329894B9" w:rsidR="00050522" w:rsidRDefault="00050522" w:rsidP="00050522">
      <w:pPr>
        <w:pStyle w:val="Heading4"/>
        <w:rPr>
          <w:highlight w:val="white"/>
        </w:rPr>
      </w:pPr>
      <w:r>
        <w:rPr>
          <w:highlight w:val="white"/>
        </w:rPr>
        <w:t>D&amp;B Hoovers Financial dataset integration</w:t>
      </w:r>
    </w:p>
    <w:p w14:paraId="286D8545" w14:textId="156DE16E" w:rsidR="006D6C18" w:rsidRDefault="00050522" w:rsidP="00050522">
      <w:pPr>
        <w:rPr>
          <w:color w:val="282828"/>
          <w:highlight w:val="white"/>
        </w:rPr>
      </w:pPr>
      <w:r>
        <w:rPr>
          <w:color w:val="282828"/>
          <w:highlight w:val="white"/>
        </w:rPr>
        <w:t>It became apparent that integrating businesses on the Financial dataset with those on the Yelp business dataset was not practical, as the criteria for what was considered a Restaurant in the D&amp;B Hoovers dataset was completely different to that on the Yelp business dataset.</w:t>
      </w:r>
    </w:p>
    <w:p w14:paraId="336DFA39" w14:textId="1D253E91" w:rsidR="00050522" w:rsidRDefault="00050522" w:rsidP="00050522">
      <w:pPr>
        <w:rPr>
          <w:color w:val="282828"/>
          <w:highlight w:val="white"/>
        </w:rPr>
      </w:pPr>
    </w:p>
    <w:p w14:paraId="3AA4A584" w14:textId="4BC76F7C" w:rsidR="00252EC3" w:rsidRDefault="00050522" w:rsidP="00050522">
      <w:pPr>
        <w:rPr>
          <w:color w:val="282828"/>
          <w:highlight w:val="white"/>
        </w:rPr>
      </w:pPr>
      <w:r>
        <w:rPr>
          <w:color w:val="282828"/>
          <w:highlight w:val="white"/>
        </w:rPr>
        <w:t>As an example, the Bacchanal Buffet (one of the most reviewed restaurants in Las Vegas was listed on the Yelp data as being at 3570 S Las Vegas Boulevard</w:t>
      </w:r>
      <w:r w:rsidR="00252EC3">
        <w:rPr>
          <w:color w:val="282828"/>
          <w:highlight w:val="white"/>
        </w:rPr>
        <w:t>, Las Vegas, 89109; whereas there is NO Bacchanal Buffet on the D&amp;B Hoovers list. The Restaurants that are listed at this address on D&amp;B Hoovers are:</w:t>
      </w:r>
    </w:p>
    <w:p w14:paraId="3D0CD5D1" w14:textId="02A2AFB8" w:rsidR="00252EC3" w:rsidRDefault="00252EC3" w:rsidP="00050522">
      <w:pPr>
        <w:rPr>
          <w:color w:val="282828"/>
          <w:highlight w:val="white"/>
        </w:rPr>
      </w:pPr>
      <w:r>
        <w:rPr>
          <w:noProof/>
        </w:rPr>
        <w:drawing>
          <wp:inline distT="0" distB="0" distL="0" distR="0" wp14:anchorId="4C1A0269" wp14:editId="1C5EF9D2">
            <wp:extent cx="5943600" cy="1411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11605"/>
                    </a:xfrm>
                    <a:prstGeom prst="rect">
                      <a:avLst/>
                    </a:prstGeom>
                  </pic:spPr>
                </pic:pic>
              </a:graphicData>
            </a:graphic>
          </wp:inline>
        </w:drawing>
      </w:r>
    </w:p>
    <w:p w14:paraId="363BC713" w14:textId="47DCA221" w:rsidR="00252EC3" w:rsidRDefault="00252EC3" w:rsidP="00050522">
      <w:pPr>
        <w:rPr>
          <w:color w:val="282828"/>
          <w:highlight w:val="white"/>
        </w:rPr>
      </w:pPr>
      <w:r>
        <w:rPr>
          <w:color w:val="282828"/>
          <w:highlight w:val="white"/>
        </w:rPr>
        <w:t>It should be note that the Bacchanal Buffet is a restaurant in the Caesars Palace resort.</w:t>
      </w:r>
    </w:p>
    <w:p w14:paraId="47D3EDDC" w14:textId="77777777" w:rsidR="00252EC3" w:rsidRDefault="00252EC3" w:rsidP="00050522">
      <w:pPr>
        <w:rPr>
          <w:color w:val="282828"/>
          <w:highlight w:val="white"/>
        </w:rPr>
      </w:pPr>
    </w:p>
    <w:p w14:paraId="63B4A038" w14:textId="2D97D6BE" w:rsidR="00252EC3" w:rsidRDefault="00252EC3" w:rsidP="00050522">
      <w:pPr>
        <w:rPr>
          <w:color w:val="282828"/>
          <w:highlight w:val="white"/>
        </w:rPr>
      </w:pPr>
      <w:r>
        <w:rPr>
          <w:color w:val="282828"/>
          <w:highlight w:val="white"/>
        </w:rPr>
        <w:t xml:space="preserve">As a second example, the Gordon Ramsay </w:t>
      </w:r>
      <w:proofErr w:type="spellStart"/>
      <w:r>
        <w:rPr>
          <w:color w:val="282828"/>
          <w:highlight w:val="white"/>
        </w:rPr>
        <w:t>BurGR</w:t>
      </w:r>
      <w:proofErr w:type="spellEnd"/>
      <w:r>
        <w:rPr>
          <w:color w:val="282828"/>
          <w:highlight w:val="white"/>
        </w:rPr>
        <w:t xml:space="preserve"> restaurant was also examined, with the same results. No ability to match across datasets.</w:t>
      </w:r>
    </w:p>
    <w:p w14:paraId="30BEDB97" w14:textId="24FAFD1C" w:rsidR="00252EC3" w:rsidRDefault="00252EC3" w:rsidP="00050522">
      <w:pPr>
        <w:rPr>
          <w:color w:val="282828"/>
          <w:highlight w:val="white"/>
        </w:rPr>
      </w:pPr>
    </w:p>
    <w:p w14:paraId="4BCCD910" w14:textId="7963C46F" w:rsidR="00252EC3" w:rsidRPr="00252EC3" w:rsidRDefault="00252EC3" w:rsidP="00050522">
      <w:pPr>
        <w:rPr>
          <w:color w:val="282828"/>
          <w:highlight w:val="white"/>
        </w:rPr>
      </w:pPr>
      <w:r>
        <w:rPr>
          <w:color w:val="282828"/>
          <w:highlight w:val="white"/>
        </w:rPr>
        <w:lastRenderedPageBreak/>
        <w:t>As a result of this, we did not use the Financial dataset for subsequent analysis.</w:t>
      </w:r>
    </w:p>
    <w:p w14:paraId="3ED8ED35" w14:textId="77777777" w:rsidR="00764078" w:rsidRDefault="00764078">
      <w:pPr>
        <w:rPr>
          <w:sz w:val="32"/>
          <w:szCs w:val="32"/>
          <w:highlight w:val="white"/>
        </w:rPr>
      </w:pPr>
      <w:r>
        <w:rPr>
          <w:highlight w:val="white"/>
        </w:rPr>
        <w:br w:type="page"/>
      </w:r>
    </w:p>
    <w:p w14:paraId="20ED3398" w14:textId="74280872" w:rsidR="008C7A93" w:rsidRDefault="00DE2F57" w:rsidP="00A04ECA">
      <w:pPr>
        <w:pStyle w:val="Heading2"/>
        <w:rPr>
          <w:highlight w:val="white"/>
        </w:rPr>
      </w:pPr>
      <w:r>
        <w:rPr>
          <w:highlight w:val="white"/>
        </w:rPr>
        <w:lastRenderedPageBreak/>
        <w:t>M</w:t>
      </w:r>
      <w:r w:rsidR="008C7A93" w:rsidRPr="00DE2F57">
        <w:rPr>
          <w:highlight w:val="white"/>
        </w:rPr>
        <w:t>odel</w:t>
      </w:r>
      <w:r w:rsidR="000E62C0">
        <w:rPr>
          <w:highlight w:val="white"/>
        </w:rPr>
        <w:t xml:space="preserve">1: </w:t>
      </w:r>
      <w:r w:rsidR="004C2E1D">
        <w:rPr>
          <w:highlight w:val="white"/>
        </w:rPr>
        <w:t>Forecasting Reviews</w:t>
      </w:r>
    </w:p>
    <w:bookmarkEnd w:id="6"/>
    <w:p w14:paraId="40F2FB19" w14:textId="18E86F3C" w:rsidR="00000E0C" w:rsidRDefault="00F27DBE" w:rsidP="004C2E1D">
      <w:pPr>
        <w:rPr>
          <w:highlight w:val="white"/>
        </w:rPr>
      </w:pPr>
      <w:r>
        <w:rPr>
          <w:highlight w:val="white"/>
        </w:rPr>
        <w:t xml:space="preserve">FB </w:t>
      </w:r>
      <w:r w:rsidR="00A318C7">
        <w:rPr>
          <w:highlight w:val="white"/>
        </w:rPr>
        <w:t>Prophet was used to forecast the number of reviews we would likely receive for AZ and NV Restaurants for 2018 and 2019, given 11 years of actual reviews from 01/01/2007 thru 12/31/2017. The black dots show actual count of ratings received by month for the 11</w:t>
      </w:r>
      <w:r>
        <w:rPr>
          <w:highlight w:val="white"/>
        </w:rPr>
        <w:t>-</w:t>
      </w:r>
      <w:r w:rsidR="00A318C7">
        <w:rPr>
          <w:highlight w:val="white"/>
        </w:rPr>
        <w:t>year period. The blue line shows the forecast, and the blue shaded are shows the lower and upper expected boundaries.</w:t>
      </w:r>
    </w:p>
    <w:p w14:paraId="7376ECF1" w14:textId="346CE0CC" w:rsidR="00A318C7" w:rsidRDefault="00A318C7" w:rsidP="004C2E1D">
      <w:pPr>
        <w:rPr>
          <w:highlight w:val="white"/>
        </w:rPr>
      </w:pPr>
    </w:p>
    <w:p w14:paraId="4FF8C6B4" w14:textId="5B8C8D6B" w:rsidR="00A318C7" w:rsidRDefault="00A318C7" w:rsidP="004C2E1D">
      <w:pPr>
        <w:rPr>
          <w:highlight w:val="white"/>
        </w:rPr>
      </w:pPr>
      <w:r>
        <w:rPr>
          <w:highlight w:val="white"/>
        </w:rPr>
        <w:t>As can be observed, seasonality likely comes into play in the November month each year.</w:t>
      </w:r>
    </w:p>
    <w:p w14:paraId="27B25039" w14:textId="5CF41A86" w:rsidR="00460370" w:rsidRDefault="00460370" w:rsidP="004C2E1D">
      <w:pPr>
        <w:rPr>
          <w:highlight w:val="white"/>
        </w:rPr>
      </w:pPr>
      <w:r w:rsidRPr="00460370">
        <w:rPr>
          <w:noProof/>
          <w:highlight w:val="white"/>
        </w:rPr>
        <w:drawing>
          <wp:inline distT="0" distB="0" distL="0" distR="0" wp14:anchorId="2FD750E7" wp14:editId="695D1940">
            <wp:extent cx="5943600" cy="3538855"/>
            <wp:effectExtent l="0" t="0" r="0" b="4445"/>
            <wp:docPr id="2050" name="Picture 2">
              <a:extLst xmlns:a="http://schemas.openxmlformats.org/drawingml/2006/main">
                <a:ext uri="{FF2B5EF4-FFF2-40B4-BE49-F238E27FC236}">
                  <a16:creationId xmlns:a16="http://schemas.microsoft.com/office/drawing/2014/main" id="{12C1D729-7755-44DB-BA17-1F66F10F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2C1D729-7755-44DB-BA17-1F66F10FF8CA}"/>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pic:spPr>
                </pic:pic>
              </a:graphicData>
            </a:graphic>
          </wp:inline>
        </w:drawing>
      </w:r>
    </w:p>
    <w:p w14:paraId="1E537289" w14:textId="1ED120F4" w:rsidR="00C01F79" w:rsidRDefault="00F52D03" w:rsidP="004C2E1D">
      <w:pPr>
        <w:rPr>
          <w:highlight w:val="white"/>
        </w:rPr>
      </w:pPr>
      <w:r>
        <w:rPr>
          <w:highlight w:val="white"/>
        </w:rPr>
        <w:t>The histogram below shows the distribution of data over the temporal period, and the line shows the density of the data. From this we can tell that the average over the time period is approximately 3000 reviews per period. The density uses the “</w:t>
      </w:r>
      <w:proofErr w:type="spellStart"/>
      <w:r>
        <w:rPr>
          <w:highlight w:val="white"/>
        </w:rPr>
        <w:t>kde</w:t>
      </w:r>
      <w:proofErr w:type="spellEnd"/>
      <w:r>
        <w:rPr>
          <w:highlight w:val="white"/>
        </w:rPr>
        <w:t xml:space="preserve">” function. </w:t>
      </w:r>
      <w:r w:rsidRPr="00F52D03">
        <w:t>In statistics, kernel density estimation (KDE) is a non-parametric way to estimate the probability density function of a random variable. Kernel density estimation is a fundamental data smoothing problem where inferences about the population are made, based on a finite data sample.</w:t>
      </w:r>
    </w:p>
    <w:p w14:paraId="64069A0A" w14:textId="1174F6DE" w:rsidR="007A04A9" w:rsidRDefault="007A04A9" w:rsidP="004C2E1D">
      <w:pPr>
        <w:rPr>
          <w:highlight w:val="white"/>
        </w:rPr>
      </w:pPr>
      <w:r>
        <w:rPr>
          <w:noProof/>
          <w:highlight w:val="white"/>
        </w:rPr>
        <w:lastRenderedPageBreak/>
        <w:drawing>
          <wp:inline distT="0" distB="0" distL="0" distR="0" wp14:anchorId="2369A205" wp14:editId="6D9C680B">
            <wp:extent cx="5943600" cy="3286760"/>
            <wp:effectExtent l="0" t="0" r="0" b="8890"/>
            <wp:docPr id="5" name="Picture 5" descr="C:\Users\Richpat\AppData\Local\Microsoft\Windows\INetCache\Content.MSO\128912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pat\AppData\Local\Microsoft\Windows\INetCache\Content.MSO\12891217.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a:noFill/>
                    </a:ln>
                  </pic:spPr>
                </pic:pic>
              </a:graphicData>
            </a:graphic>
          </wp:inline>
        </w:drawing>
      </w:r>
    </w:p>
    <w:p w14:paraId="43CCD9F7" w14:textId="77777777" w:rsidR="00F52D03" w:rsidRDefault="00F52D03" w:rsidP="004C2E1D">
      <w:pPr>
        <w:rPr>
          <w:highlight w:val="white"/>
        </w:rPr>
      </w:pPr>
    </w:p>
    <w:p w14:paraId="258AA091" w14:textId="280002DA" w:rsidR="00F52D03" w:rsidRDefault="00F52D03" w:rsidP="004C2E1D">
      <w:pPr>
        <w:rPr>
          <w:highlight w:val="white"/>
        </w:rPr>
      </w:pPr>
      <w:r>
        <w:rPr>
          <w:highlight w:val="white"/>
        </w:rPr>
        <w:t>The next step in analyzing the data is to do a boxplot, which visually depicts descriptive statistics for review per year. There are a few outliers, but nothing that shows a significant difference from period to period. Upward trend is the same as what is shown on the forecast chart.</w:t>
      </w:r>
    </w:p>
    <w:p w14:paraId="476702BE" w14:textId="77777777" w:rsidR="00F52D03" w:rsidRDefault="00F52D03" w:rsidP="004C2E1D">
      <w:pPr>
        <w:rPr>
          <w:highlight w:val="white"/>
        </w:rPr>
      </w:pPr>
    </w:p>
    <w:p w14:paraId="75730EB7" w14:textId="523E9F02" w:rsidR="007A04A9" w:rsidRDefault="007A04A9" w:rsidP="004C2E1D">
      <w:pPr>
        <w:rPr>
          <w:highlight w:val="white"/>
        </w:rPr>
      </w:pPr>
      <w:r>
        <w:rPr>
          <w:noProof/>
          <w:highlight w:val="white"/>
        </w:rPr>
        <w:drawing>
          <wp:inline distT="0" distB="0" distL="0" distR="0" wp14:anchorId="4F1627E2" wp14:editId="68147DC5">
            <wp:extent cx="5943600" cy="3495675"/>
            <wp:effectExtent l="0" t="0" r="0" b="9525"/>
            <wp:docPr id="8" name="Picture 8" descr="C:\Users\Richpat\AppData\Local\Microsoft\Windows\INetCache\Content.MSO\851E9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pat\AppData\Local\Microsoft\Windows\INetCache\Content.MSO\851E9B3D.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62084935" w14:textId="0A9ECBD4" w:rsidR="006866B4" w:rsidRDefault="006866B4" w:rsidP="006866B4">
      <w:pPr>
        <w:rPr>
          <w:highlight w:val="white"/>
        </w:rPr>
      </w:pPr>
      <w:r>
        <w:rPr>
          <w:highlight w:val="white"/>
        </w:rPr>
        <w:lastRenderedPageBreak/>
        <w:t>The ADF function was used to determine whether seasonality is at play, and as a result of a negative number returned, we see that it is.</w:t>
      </w:r>
    </w:p>
    <w:p w14:paraId="7A505A7C" w14:textId="77777777" w:rsidR="006866B4" w:rsidRDefault="006866B4"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208ECDB6" w14:textId="178C3EC2"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ADF Statistic: -1.813581</w:t>
      </w:r>
    </w:p>
    <w:p w14:paraId="217676CB"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p-value: 0.373740</w:t>
      </w:r>
    </w:p>
    <w:p w14:paraId="58B7FBA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Critical Values:</w:t>
      </w:r>
    </w:p>
    <w:p w14:paraId="253DE819"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 -3.488</w:t>
      </w:r>
    </w:p>
    <w:p w14:paraId="52FDC3EC"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5%: -2.887</w:t>
      </w:r>
    </w:p>
    <w:p w14:paraId="6C522174"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ab/>
        <w:t>10%: -2.580</w:t>
      </w:r>
    </w:p>
    <w:p w14:paraId="2E145DE0" w14:textId="5E621EB5" w:rsidR="006866B4" w:rsidRDefault="006866B4" w:rsidP="004C2E1D">
      <w:pPr>
        <w:rPr>
          <w:highlight w:val="white"/>
        </w:rPr>
      </w:pPr>
    </w:p>
    <w:p w14:paraId="2E19DE64" w14:textId="36EC9B73" w:rsidR="007A04A9" w:rsidRDefault="007A04A9" w:rsidP="004C2E1D">
      <w:pPr>
        <w:rPr>
          <w:highlight w:val="white"/>
        </w:rPr>
      </w:pPr>
      <w:r>
        <w:rPr>
          <w:noProof/>
          <w:highlight w:val="white"/>
        </w:rPr>
        <w:drawing>
          <wp:inline distT="0" distB="0" distL="0" distR="0" wp14:anchorId="652AC5FE" wp14:editId="728CAEBE">
            <wp:extent cx="5943600" cy="3636010"/>
            <wp:effectExtent l="0" t="0" r="0" b="2540"/>
            <wp:docPr id="12" name="Picture 12" descr="C:\Users\Richpat\AppData\Local\Microsoft\Windows\INetCache\Content.MSO\516FCD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pat\AppData\Local\Microsoft\Windows\INetCache\Content.MSO\516FCD53.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2E1CA964" w14:textId="77777777" w:rsidR="006866B4" w:rsidRDefault="006866B4" w:rsidP="006866B4">
      <w:pPr>
        <w:rPr>
          <w:highlight w:val="white"/>
        </w:rPr>
      </w:pPr>
      <w:r>
        <w:rPr>
          <w:highlight w:val="white"/>
        </w:rPr>
        <w:t>As a result of this, a first differencing was done to try and remove the seasonality from the data (to normalize it). Even though this was done, the chart still shows some spikes year over year which represent the differences.</w:t>
      </w:r>
    </w:p>
    <w:p w14:paraId="3D9A31C0" w14:textId="09A30FB2" w:rsidR="007A04A9" w:rsidRDefault="007A04A9" w:rsidP="004C2E1D">
      <w:pPr>
        <w:rPr>
          <w:highlight w:val="white"/>
        </w:rPr>
      </w:pPr>
    </w:p>
    <w:p w14:paraId="28E44BEE" w14:textId="63F1B61F" w:rsidR="007A04A9" w:rsidRDefault="007A04A9" w:rsidP="004C2E1D">
      <w:pPr>
        <w:rPr>
          <w:highlight w:val="white"/>
        </w:rPr>
      </w:pPr>
      <w:r>
        <w:rPr>
          <w:noProof/>
          <w:highlight w:val="white"/>
        </w:rPr>
        <w:lastRenderedPageBreak/>
        <w:drawing>
          <wp:inline distT="0" distB="0" distL="0" distR="0" wp14:anchorId="2C63B75A" wp14:editId="781BF778">
            <wp:extent cx="5943600" cy="3605530"/>
            <wp:effectExtent l="0" t="0" r="0" b="0"/>
            <wp:docPr id="13" name="Picture 13" descr="C:\Users\Richpat\AppData\Local\Microsoft\Windows\INetCache\Content.MSO\4FD9C5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pat\AppData\Local\Microsoft\Windows\INetCache\Content.MSO\4FD9C5D9.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02AB99AF" w14:textId="77777777" w:rsidR="006866B4" w:rsidRDefault="006866B4" w:rsidP="006866B4">
      <w:pPr>
        <w:rPr>
          <w:highlight w:val="white"/>
        </w:rPr>
      </w:pPr>
      <w:r>
        <w:rPr>
          <w:highlight w:val="white"/>
        </w:rPr>
        <w:t xml:space="preserve">The normalized time series is then used to create the autocorrelation plot as well as the partial auto correlation plots, from where we can determine how to make a model using the Box-Jenkins </w:t>
      </w:r>
    </w:p>
    <w:p w14:paraId="08C98C4B" w14:textId="6246ED81" w:rsidR="007A04A9" w:rsidRDefault="007A04A9" w:rsidP="004C2E1D">
      <w:pPr>
        <w:rPr>
          <w:highlight w:val="white"/>
        </w:rPr>
      </w:pPr>
      <w:r>
        <w:rPr>
          <w:noProof/>
          <w:highlight w:val="white"/>
        </w:rPr>
        <w:drawing>
          <wp:inline distT="0" distB="0" distL="0" distR="0" wp14:anchorId="256D02AB" wp14:editId="7B901A1E">
            <wp:extent cx="5943600" cy="3535045"/>
            <wp:effectExtent l="0" t="0" r="0" b="8255"/>
            <wp:docPr id="14" name="Picture 14" descr="C:\Users\Richpat\AppData\Local\Microsoft\Windows\INetCache\Content.MSO\C06EFE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pat\AppData\Local\Microsoft\Windows\INetCache\Content.MSO\C06EFE4F.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6D4D4E62" w14:textId="34EE79F7" w:rsidR="007A04A9" w:rsidRDefault="007A04A9" w:rsidP="004C2E1D">
      <w:pPr>
        <w:rPr>
          <w:highlight w:val="white"/>
        </w:rPr>
      </w:pPr>
      <w:r>
        <w:rPr>
          <w:noProof/>
          <w:highlight w:val="white"/>
        </w:rPr>
        <w:lastRenderedPageBreak/>
        <w:drawing>
          <wp:inline distT="0" distB="0" distL="0" distR="0" wp14:anchorId="33223C60" wp14:editId="7791F199">
            <wp:extent cx="5943600" cy="3551555"/>
            <wp:effectExtent l="0" t="0" r="0" b="0"/>
            <wp:docPr id="15" name="Picture 15" descr="C:\Users\Richpat\AppData\Local\Microsoft\Windows\INetCache\Content.MSO\A70BAC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pat\AppData\Local\Microsoft\Windows\INetCache\Content.MSO\A70BAC35.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3BC9BB31" w14:textId="5B0B7AC4" w:rsidR="007A04A9" w:rsidRDefault="007A04A9" w:rsidP="004C2E1D">
      <w:pPr>
        <w:rPr>
          <w:highlight w:val="white"/>
        </w:rPr>
      </w:pPr>
    </w:p>
    <w:p w14:paraId="3278452E" w14:textId="3E17729B" w:rsidR="00DF547E" w:rsidRDefault="00DF547E" w:rsidP="004C2E1D">
      <w:pPr>
        <w:rPr>
          <w:highlight w:val="white"/>
        </w:rPr>
      </w:pPr>
      <w:r>
        <w:rPr>
          <w:highlight w:val="white"/>
        </w:rPr>
        <w:t xml:space="preserve">The original time series data was used as the input to Prophet (the forecasting model). The trend chart below shows an increasing trend over time, the yearly chart shows that seasonality is at play in August and November. </w:t>
      </w:r>
    </w:p>
    <w:p w14:paraId="0A98BD70" w14:textId="24947DED" w:rsidR="007A04A9" w:rsidRDefault="007A04A9" w:rsidP="004C2E1D">
      <w:pPr>
        <w:rPr>
          <w:highlight w:val="white"/>
        </w:rPr>
      </w:pPr>
      <w:r>
        <w:rPr>
          <w:noProof/>
          <w:highlight w:val="white"/>
        </w:rPr>
        <w:lastRenderedPageBreak/>
        <w:drawing>
          <wp:inline distT="0" distB="0" distL="0" distR="0" wp14:anchorId="0C11A604" wp14:editId="076867EA">
            <wp:extent cx="5943600" cy="3937635"/>
            <wp:effectExtent l="0" t="0" r="0" b="5715"/>
            <wp:docPr id="16" name="Picture 16"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6FAFA9DD" w14:textId="4114690A" w:rsidR="00DF547E" w:rsidRDefault="00DF547E" w:rsidP="004C2E1D">
      <w:pPr>
        <w:rPr>
          <w:highlight w:val="white"/>
        </w:rPr>
      </w:pPr>
    </w:p>
    <w:p w14:paraId="470E71E2" w14:textId="378F5B60" w:rsidR="00DF547E" w:rsidRDefault="00DF547E" w:rsidP="004C2E1D">
      <w:pPr>
        <w:rPr>
          <w:highlight w:val="white"/>
        </w:rPr>
      </w:pPr>
      <w:r>
        <w:rPr>
          <w:highlight w:val="white"/>
        </w:rPr>
        <w:t>Lastly, to verify the output of the prophet model, the R-squared, MSE and MAE were run to confirm the accuracy of the output.</w:t>
      </w:r>
    </w:p>
    <w:p w14:paraId="72CEE514" w14:textId="77777777" w:rsidR="00DF547E" w:rsidRDefault="00DF547E"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732F734B" w14:textId="576257CB"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R-squared 0.9927276585528302</w:t>
      </w:r>
    </w:p>
    <w:p w14:paraId="7E66E7D3"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4CD872ED"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MSE 60059.42880893668</w:t>
      </w:r>
    </w:p>
    <w:p w14:paraId="26BDCFE2"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p>
    <w:p w14:paraId="5ADCC626" w14:textId="77777777" w:rsidR="007A04A9" w:rsidRPr="007A04A9" w:rsidRDefault="007A04A9" w:rsidP="007A04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7A04A9">
        <w:rPr>
          <w:rFonts w:ascii="Courier New" w:eastAsia="Times New Roman" w:hAnsi="Courier New" w:cs="Courier New"/>
          <w:color w:val="000000"/>
          <w:sz w:val="21"/>
          <w:szCs w:val="21"/>
          <w:lang w:val="en-US"/>
        </w:rPr>
        <w:t>MAE 205.3873928157873</w:t>
      </w:r>
    </w:p>
    <w:p w14:paraId="4399183A" w14:textId="77777777" w:rsidR="007A04A9" w:rsidRDefault="007A04A9" w:rsidP="004C2E1D">
      <w:pPr>
        <w:rPr>
          <w:highlight w:val="white"/>
        </w:rPr>
      </w:pPr>
    </w:p>
    <w:p w14:paraId="3C55C691" w14:textId="237A2590" w:rsidR="007A04A9" w:rsidRDefault="00DF547E" w:rsidP="004C2E1D">
      <w:pPr>
        <w:rPr>
          <w:highlight w:val="white"/>
        </w:rPr>
      </w:pPr>
      <w:r>
        <w:rPr>
          <w:highlight w:val="white"/>
        </w:rPr>
        <w:t>The number given above show</w:t>
      </w:r>
      <w:r w:rsidR="00F27DBE">
        <w:rPr>
          <w:highlight w:val="white"/>
        </w:rPr>
        <w:t>s</w:t>
      </w:r>
      <w:r>
        <w:rPr>
          <w:highlight w:val="white"/>
        </w:rPr>
        <w:t xml:space="preserve"> that we can rely on the output of the forecasting model</w:t>
      </w:r>
    </w:p>
    <w:p w14:paraId="483D0A7E" w14:textId="77777777" w:rsidR="007A04A9" w:rsidRDefault="007A04A9" w:rsidP="004C2E1D">
      <w:pPr>
        <w:rPr>
          <w:highlight w:val="white"/>
        </w:rPr>
      </w:pPr>
    </w:p>
    <w:p w14:paraId="15DC446B" w14:textId="77777777" w:rsidR="00866BFD" w:rsidRDefault="00866BFD" w:rsidP="004C2E1D">
      <w:pPr>
        <w:rPr>
          <w:noProof/>
          <w:highlight w:val="white"/>
        </w:rPr>
      </w:pPr>
      <w:r>
        <w:rPr>
          <w:noProof/>
          <w:highlight w:val="white"/>
        </w:rPr>
        <w:t>To complete this exercise, a forecasting model was run for each of the rating level (1-star thru 5-star) as shown in the following spaghetti chart. This is the next level of detail from the first chart shown in this model.</w:t>
      </w:r>
    </w:p>
    <w:p w14:paraId="3CCE810C" w14:textId="77777777" w:rsidR="00866BFD" w:rsidRDefault="00866BFD" w:rsidP="004C2E1D">
      <w:pPr>
        <w:rPr>
          <w:noProof/>
          <w:highlight w:val="white"/>
        </w:rPr>
      </w:pPr>
    </w:p>
    <w:p w14:paraId="088572AA" w14:textId="116B3907" w:rsidR="00460370" w:rsidRDefault="00866BFD" w:rsidP="004C2E1D">
      <w:pPr>
        <w:rPr>
          <w:highlight w:val="white"/>
        </w:rPr>
      </w:pPr>
      <w:r>
        <w:rPr>
          <w:noProof/>
          <w:highlight w:val="white"/>
        </w:rPr>
        <w:t xml:space="preserve">What is interesting to note is that 2013 appears to be a pivotal year. Up to that point, the trend of 1-star thru 5-star appears to be the same. From 2013 onwards, the 5-star ratings increased dramatically; and the 1-star ratings followed an increasing trend. As a separate exercise, it would be interesting to understand what the changes are in </w:t>
      </w:r>
      <w:r w:rsidR="004D3D56">
        <w:rPr>
          <w:noProof/>
          <w:highlight w:val="white"/>
        </w:rPr>
        <w:t>what people thought about giving star ratings from 2013 onward.</w:t>
      </w:r>
      <w:r>
        <w:rPr>
          <w:noProof/>
          <w:highlight w:val="white"/>
        </w:rPr>
        <w:t xml:space="preserve"> </w:t>
      </w:r>
    </w:p>
    <w:p w14:paraId="6AB46649" w14:textId="10E88C2B" w:rsidR="00460370" w:rsidRPr="00FF4D79" w:rsidRDefault="00460370" w:rsidP="004C2E1D">
      <w:pPr>
        <w:rPr>
          <w:highlight w:val="white"/>
        </w:rPr>
      </w:pPr>
      <w:r w:rsidRPr="00460370">
        <w:rPr>
          <w:noProof/>
          <w:highlight w:val="white"/>
        </w:rPr>
        <w:lastRenderedPageBreak/>
        <w:drawing>
          <wp:inline distT="0" distB="0" distL="0" distR="0" wp14:anchorId="44560E82" wp14:editId="469CCF56">
            <wp:extent cx="5943600" cy="3572510"/>
            <wp:effectExtent l="0" t="0" r="0" b="8890"/>
            <wp:docPr id="65" name="Picture 65">
              <a:extLst xmlns:a="http://schemas.openxmlformats.org/drawingml/2006/main">
                <a:ext uri="{FF2B5EF4-FFF2-40B4-BE49-F238E27FC236}">
                  <a16:creationId xmlns:a16="http://schemas.microsoft.com/office/drawing/2014/main" id="{C1175B59-2032-4891-B5B3-FBCBEE2AA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C1175B59-2032-4891-B5B3-FBCBEE2AA25C}"/>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pic:spPr>
                </pic:pic>
              </a:graphicData>
            </a:graphic>
          </wp:inline>
        </w:drawing>
      </w:r>
    </w:p>
    <w:p w14:paraId="579156DA" w14:textId="369E0ACA" w:rsidR="000E62C0" w:rsidRDefault="000E62C0" w:rsidP="000E62C0">
      <w:pPr>
        <w:rPr>
          <w:highlight w:val="white"/>
        </w:rPr>
      </w:pPr>
    </w:p>
    <w:p w14:paraId="392D5EDE" w14:textId="77777777" w:rsidR="00FF4D79" w:rsidRDefault="00FF4D79">
      <w:pPr>
        <w:rPr>
          <w:sz w:val="32"/>
          <w:szCs w:val="32"/>
          <w:highlight w:val="white"/>
        </w:rPr>
      </w:pPr>
      <w:r>
        <w:rPr>
          <w:highlight w:val="white"/>
        </w:rPr>
        <w:br w:type="page"/>
      </w:r>
    </w:p>
    <w:p w14:paraId="4054AAD6" w14:textId="545B3A75" w:rsidR="006A5B7A" w:rsidRDefault="00F85C85" w:rsidP="00C44582">
      <w:pPr>
        <w:pStyle w:val="Heading2"/>
        <w:rPr>
          <w:lang w:eastAsia="zh-CN"/>
        </w:rPr>
      </w:pPr>
      <w:r>
        <w:rPr>
          <w:highlight w:val="white"/>
        </w:rPr>
        <w:lastRenderedPageBreak/>
        <w:t xml:space="preserve">Model 2: </w:t>
      </w:r>
      <w:r w:rsidR="00C44582">
        <w:rPr>
          <w:highlight w:val="white"/>
        </w:rPr>
        <w:t>Text Mining to Determine Review Sentiment</w:t>
      </w:r>
    </w:p>
    <w:p w14:paraId="2789D7DA" w14:textId="679ACC8F" w:rsidR="00A37434" w:rsidRDefault="00A37434" w:rsidP="00A37434">
      <w:r>
        <w:t>Sentiment analysis is a type of text research that involved the use of statistics, natural language processing and machine learning to identify and extract subjective information from text,</w:t>
      </w:r>
      <w:r w:rsidRPr="0014120C">
        <w:rPr>
          <w:color w:val="000000"/>
          <w:sz w:val="27"/>
          <w:szCs w:val="27"/>
          <w:shd w:val="clear" w:color="auto" w:fill="FFFFFF"/>
        </w:rPr>
        <w:t xml:space="preserve"> </w:t>
      </w:r>
      <w:r w:rsidRPr="0014120C">
        <w:t>for instance, a reviewer’s feelings, thoughts, judgments, or assessments about a topic</w:t>
      </w:r>
      <w:r>
        <w:t>.</w:t>
      </w:r>
    </w:p>
    <w:p w14:paraId="27D084D4" w14:textId="77777777" w:rsidR="00A37434" w:rsidRDefault="00A37434" w:rsidP="00A37434"/>
    <w:p w14:paraId="6E2A94DE" w14:textId="22D19BCC" w:rsidR="00A37434" w:rsidRDefault="00A37434" w:rsidP="00A37434">
      <w:r>
        <w:t>Sentiment analysis can be broadly categorized into two groups depending on the scale:</w:t>
      </w:r>
    </w:p>
    <w:p w14:paraId="729DFE35" w14:textId="77777777" w:rsidR="00A37434" w:rsidRPr="0014120C" w:rsidRDefault="00A37434" w:rsidP="00A37434">
      <w:pPr>
        <w:pStyle w:val="ListParagraph"/>
        <w:numPr>
          <w:ilvl w:val="0"/>
          <w:numId w:val="30"/>
        </w:numPr>
        <w:spacing w:line="240" w:lineRule="auto"/>
      </w:pPr>
      <w:r w:rsidRPr="0014120C">
        <w:t>Coarse-grained sentiment analysis</w:t>
      </w:r>
    </w:p>
    <w:p w14:paraId="322E374F" w14:textId="7D6B4544" w:rsidR="00A37434" w:rsidRDefault="00A37434" w:rsidP="00A37434">
      <w:pPr>
        <w:pStyle w:val="ListParagraph"/>
        <w:numPr>
          <w:ilvl w:val="0"/>
          <w:numId w:val="30"/>
        </w:numPr>
        <w:spacing w:line="240" w:lineRule="auto"/>
      </w:pPr>
      <w:r w:rsidRPr="0014120C">
        <w:t>Fine-grained sentiment analysis</w:t>
      </w:r>
    </w:p>
    <w:p w14:paraId="174D3B51" w14:textId="77777777" w:rsidR="00A37434" w:rsidRPr="0014120C" w:rsidRDefault="00A37434" w:rsidP="00A37434">
      <w:pPr>
        <w:spacing w:line="240" w:lineRule="auto"/>
      </w:pPr>
    </w:p>
    <w:p w14:paraId="11398DB5" w14:textId="3246CC40" w:rsidR="00C44582" w:rsidRDefault="00A37434" w:rsidP="00C44582">
      <w:pPr>
        <w:rPr>
          <w:highlight w:val="white"/>
        </w:rPr>
      </w:pPr>
      <w:r>
        <w:rPr>
          <w:highlight w:val="white"/>
        </w:rPr>
        <w:t xml:space="preserve">Our </w:t>
      </w:r>
      <w:r w:rsidR="00C44582">
        <w:rPr>
          <w:highlight w:val="white"/>
        </w:rPr>
        <w:t xml:space="preserve">Review Sentiment Analysis </w:t>
      </w:r>
      <w:r>
        <w:rPr>
          <w:highlight w:val="white"/>
        </w:rPr>
        <w:t xml:space="preserve">followed the </w:t>
      </w:r>
      <w:proofErr w:type="gramStart"/>
      <w:r>
        <w:rPr>
          <w:highlight w:val="white"/>
        </w:rPr>
        <w:t>coarse grained</w:t>
      </w:r>
      <w:proofErr w:type="gramEnd"/>
      <w:r>
        <w:rPr>
          <w:highlight w:val="white"/>
        </w:rPr>
        <w:t xml:space="preserve"> approach, as follows</w:t>
      </w:r>
      <w:r w:rsidR="00C44582">
        <w:rPr>
          <w:highlight w:val="white"/>
        </w:rPr>
        <w:t>:</w:t>
      </w:r>
    </w:p>
    <w:p w14:paraId="28EC47F1" w14:textId="77777777" w:rsidR="00C44582" w:rsidRDefault="00C44582" w:rsidP="00C44582">
      <w:pPr>
        <w:pStyle w:val="ListParagraph"/>
        <w:numPr>
          <w:ilvl w:val="0"/>
          <w:numId w:val="33"/>
        </w:numPr>
        <w:rPr>
          <w:highlight w:val="white"/>
        </w:rPr>
      </w:pPr>
      <w:r>
        <w:rPr>
          <w:highlight w:val="white"/>
        </w:rPr>
        <w:t>Conversion of a review into a “bag of words”</w:t>
      </w:r>
    </w:p>
    <w:p w14:paraId="65B3BFAA" w14:textId="77777777" w:rsidR="00C44582" w:rsidRDefault="00C44582" w:rsidP="00C44582">
      <w:pPr>
        <w:pStyle w:val="ListParagraph"/>
        <w:numPr>
          <w:ilvl w:val="0"/>
          <w:numId w:val="33"/>
        </w:numPr>
        <w:rPr>
          <w:highlight w:val="white"/>
        </w:rPr>
      </w:pPr>
      <w:r>
        <w:rPr>
          <w:highlight w:val="white"/>
        </w:rPr>
        <w:t>Comparison of each of the words (the corpus) against a list of words (including synonyms and antonyms) that have been previously evaluated as being positive or negative</w:t>
      </w:r>
    </w:p>
    <w:p w14:paraId="1DA73474" w14:textId="77777777" w:rsidR="00C44582" w:rsidRDefault="00C44582" w:rsidP="00C44582">
      <w:pPr>
        <w:pStyle w:val="ListParagraph"/>
        <w:numPr>
          <w:ilvl w:val="0"/>
          <w:numId w:val="33"/>
        </w:numPr>
        <w:rPr>
          <w:highlight w:val="white"/>
        </w:rPr>
      </w:pPr>
      <w:r>
        <w:rPr>
          <w:highlight w:val="white"/>
        </w:rPr>
        <w:t xml:space="preserve">Summation of each of the evaluated words into a </w:t>
      </w:r>
      <w:proofErr w:type="gramStart"/>
      <w:r>
        <w:rPr>
          <w:highlight w:val="white"/>
        </w:rPr>
        <w:t>results</w:t>
      </w:r>
      <w:proofErr w:type="gramEnd"/>
    </w:p>
    <w:p w14:paraId="642ED4D9" w14:textId="77777777" w:rsidR="00C44582" w:rsidRDefault="00C44582" w:rsidP="00C44582">
      <w:pPr>
        <w:pStyle w:val="ListParagraph"/>
        <w:numPr>
          <w:ilvl w:val="0"/>
          <w:numId w:val="33"/>
        </w:numPr>
        <w:rPr>
          <w:highlight w:val="white"/>
        </w:rPr>
      </w:pPr>
      <w:r>
        <w:rPr>
          <w:highlight w:val="white"/>
        </w:rPr>
        <w:t>Determination whether the results is positive or negative sentiment</w:t>
      </w:r>
    </w:p>
    <w:p w14:paraId="15B0268B" w14:textId="77777777" w:rsidR="00C44582" w:rsidRDefault="00C44582" w:rsidP="00C44582">
      <w:pPr>
        <w:rPr>
          <w:highlight w:val="white"/>
        </w:rPr>
      </w:pPr>
    </w:p>
    <w:p w14:paraId="349CFC50" w14:textId="619E9ED6" w:rsidR="000D380A" w:rsidRPr="006A5B7A" w:rsidRDefault="000D380A" w:rsidP="006A5B7A">
      <w:r>
        <w:t xml:space="preserve">Below is the distribution of yelp review sentiment </w:t>
      </w:r>
      <w:r w:rsidR="002D2C24">
        <w:t xml:space="preserve">(positive or negative) </w:t>
      </w:r>
      <w:r>
        <w:t xml:space="preserve">based on </w:t>
      </w:r>
      <w:r w:rsidR="002D2C24">
        <w:t xml:space="preserve">the reviews corresponding </w:t>
      </w:r>
      <w:r>
        <w:t>star rating.</w:t>
      </w:r>
    </w:p>
    <w:p w14:paraId="05E07D4A" w14:textId="77777777" w:rsidR="00FE4A4E" w:rsidRPr="00FE4A4E" w:rsidRDefault="00FE4A4E" w:rsidP="00FE4A4E">
      <w:pPr>
        <w:rPr>
          <w:highlight w:val="white"/>
        </w:rPr>
      </w:pPr>
    </w:p>
    <w:p w14:paraId="3A510031" w14:textId="07F84B24" w:rsidR="00A37434" w:rsidRPr="00A37434" w:rsidRDefault="00460370">
      <w:pPr>
        <w:rPr>
          <w:highlight w:val="white"/>
        </w:rPr>
      </w:pPr>
      <w:r w:rsidRPr="00460370">
        <w:rPr>
          <w:noProof/>
          <w:highlight w:val="white"/>
        </w:rPr>
        <w:drawing>
          <wp:inline distT="0" distB="0" distL="0" distR="0" wp14:anchorId="5E307B59" wp14:editId="2643232E">
            <wp:extent cx="5943600" cy="3851275"/>
            <wp:effectExtent l="0" t="0" r="0" b="0"/>
            <wp:docPr id="2" name="Picture 1">
              <a:extLst xmlns:a="http://schemas.openxmlformats.org/drawingml/2006/main">
                <a:ext uri="{FF2B5EF4-FFF2-40B4-BE49-F238E27FC236}">
                  <a16:creationId xmlns:a16="http://schemas.microsoft.com/office/drawing/2014/main"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01199E-5065-4F30-8AA1-23EB6A9D7A59}"/>
                        </a:ext>
                      </a:extLst>
                    </pic:cNvPr>
                    <pic:cNvPicPr>
                      <a:picLocks noChangeAspect="1"/>
                    </pic:cNvPicPr>
                  </pic:nvPicPr>
                  <pic:blipFill>
                    <a:blip r:embed="rId54"/>
                    <a:stretch>
                      <a:fillRect/>
                    </a:stretch>
                  </pic:blipFill>
                  <pic:spPr>
                    <a:xfrm>
                      <a:off x="0" y="0"/>
                      <a:ext cx="5943600" cy="3851275"/>
                    </a:xfrm>
                    <a:prstGeom prst="rect">
                      <a:avLst/>
                    </a:prstGeom>
                  </pic:spPr>
                </pic:pic>
              </a:graphicData>
            </a:graphic>
          </wp:inline>
        </w:drawing>
      </w:r>
    </w:p>
    <w:p w14:paraId="5391C0B1" w14:textId="2B4CBF3B" w:rsidR="00C44582" w:rsidRDefault="00C44582" w:rsidP="00C44582">
      <w:pPr>
        <w:pStyle w:val="Heading2"/>
        <w:rPr>
          <w:lang w:eastAsia="zh-CN"/>
        </w:rPr>
      </w:pPr>
      <w:r>
        <w:rPr>
          <w:highlight w:val="white"/>
        </w:rPr>
        <w:lastRenderedPageBreak/>
        <w:t xml:space="preserve">Model 3: Text Mining to Determine </w:t>
      </w:r>
      <w:r>
        <w:t>Review Authenticity</w:t>
      </w:r>
    </w:p>
    <w:p w14:paraId="22CEF941" w14:textId="78B03472" w:rsidR="00C44582" w:rsidRDefault="00C44582" w:rsidP="00C44582">
      <w:pPr>
        <w:rPr>
          <w:highlight w:val="white"/>
        </w:rPr>
      </w:pPr>
      <w:r>
        <w:rPr>
          <w:highlight w:val="white"/>
        </w:rPr>
        <w:t>Authenticity analysis is the evaluation of a set of text, formed into a “bag of words”</w:t>
      </w:r>
      <w:r w:rsidR="00A37434">
        <w:rPr>
          <w:highlight w:val="white"/>
        </w:rPr>
        <w:t xml:space="preserve"> or corpus</w:t>
      </w:r>
      <w:r>
        <w:rPr>
          <w:highlight w:val="white"/>
        </w:rPr>
        <w:t>, to determine whether</w:t>
      </w:r>
      <w:r w:rsidR="002D2C24">
        <w:rPr>
          <w:highlight w:val="white"/>
        </w:rPr>
        <w:t xml:space="preserve"> the text is truthful or </w:t>
      </w:r>
      <w:r>
        <w:rPr>
          <w:highlight w:val="white"/>
        </w:rPr>
        <w:t>whether it is a lie</w:t>
      </w:r>
    </w:p>
    <w:p w14:paraId="401FCBED" w14:textId="77777777" w:rsidR="002D2C24" w:rsidRDefault="002D2C24" w:rsidP="002D2C24">
      <w:pPr>
        <w:rPr>
          <w:highlight w:val="white"/>
        </w:rPr>
      </w:pPr>
    </w:p>
    <w:p w14:paraId="1EDF17B2" w14:textId="0836716E" w:rsidR="002D2C24" w:rsidRPr="006A5B7A" w:rsidRDefault="002D2C24" w:rsidP="002D2C24">
      <w:r>
        <w:t>Below is the distribution of yelp review authenticity (true or false) based on the reviews corresponding star rating.</w:t>
      </w:r>
    </w:p>
    <w:p w14:paraId="54B031CE" w14:textId="2BAA3685" w:rsidR="008E7FFA" w:rsidRDefault="00460370">
      <w:pPr>
        <w:rPr>
          <w:sz w:val="32"/>
          <w:szCs w:val="32"/>
          <w:highlight w:val="white"/>
        </w:rPr>
      </w:pPr>
      <w:r w:rsidRPr="00460370">
        <w:rPr>
          <w:noProof/>
          <w:highlight w:val="white"/>
        </w:rPr>
        <w:drawing>
          <wp:inline distT="0" distB="0" distL="0" distR="0" wp14:anchorId="21AC0794" wp14:editId="441D602A">
            <wp:extent cx="5943600" cy="3732530"/>
            <wp:effectExtent l="0" t="0" r="0" b="1270"/>
            <wp:docPr id="7" name="Picture 6">
              <a:extLst xmlns:a="http://schemas.openxmlformats.org/drawingml/2006/main">
                <a:ext uri="{FF2B5EF4-FFF2-40B4-BE49-F238E27FC236}">
                  <a16:creationId xmlns:a16="http://schemas.microsoft.com/office/drawing/2014/main"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8C4A5E-A47F-46CC-9C76-76702ADCBFFA}"/>
                        </a:ext>
                      </a:extLst>
                    </pic:cNvPr>
                    <pic:cNvPicPr>
                      <a:picLocks noChangeAspect="1"/>
                    </pic:cNvPicPr>
                  </pic:nvPicPr>
                  <pic:blipFill>
                    <a:blip r:embed="rId55"/>
                    <a:stretch>
                      <a:fillRect/>
                    </a:stretch>
                  </pic:blipFill>
                  <pic:spPr>
                    <a:xfrm>
                      <a:off x="0" y="0"/>
                      <a:ext cx="5943600" cy="3732530"/>
                    </a:xfrm>
                    <a:prstGeom prst="rect">
                      <a:avLst/>
                    </a:prstGeom>
                  </pic:spPr>
                </pic:pic>
              </a:graphicData>
            </a:graphic>
          </wp:inline>
        </w:drawing>
      </w:r>
      <w:r w:rsidR="008E7FFA">
        <w:rPr>
          <w:highlight w:val="white"/>
        </w:rPr>
        <w:br w:type="page"/>
      </w:r>
    </w:p>
    <w:p w14:paraId="19C2C39F" w14:textId="77777777" w:rsidR="004C2E1D" w:rsidRDefault="00D3024B" w:rsidP="00D3024B">
      <w:pPr>
        <w:pStyle w:val="Heading2"/>
        <w:rPr>
          <w:highlight w:val="white"/>
        </w:rPr>
      </w:pPr>
      <w:r>
        <w:rPr>
          <w:highlight w:val="white"/>
        </w:rPr>
        <w:lastRenderedPageBreak/>
        <w:t>Model</w:t>
      </w:r>
      <w:r w:rsidR="00181EF1">
        <w:rPr>
          <w:highlight w:val="white"/>
        </w:rPr>
        <w:t>4</w:t>
      </w:r>
      <w:r>
        <w:rPr>
          <w:highlight w:val="white"/>
        </w:rPr>
        <w:t xml:space="preserve">: </w:t>
      </w:r>
      <w:r w:rsidR="004C2E1D">
        <w:rPr>
          <w:highlight w:val="white"/>
        </w:rPr>
        <w:t>Review Topic Modelling</w:t>
      </w:r>
    </w:p>
    <w:p w14:paraId="6A92132A" w14:textId="6039174A" w:rsidR="00460370" w:rsidRDefault="001D39D7" w:rsidP="00D3024B">
      <w:r>
        <w:t>Topic modeling is a type of statistical model for discovering the abstract topics that occur in a collection of documents. Latent (which means hidden or unknown) Dirichlet Allocation (LDA) is an example of topic modeling and is used to classif</w:t>
      </w:r>
      <w:r w:rsidR="007436D7">
        <w:t>y</w:t>
      </w:r>
      <w:r>
        <w:t xml:space="preserve"> text in a document to a topic which is the most popular and widely adopted in practice. Other types of topic modeling algorithms are Latent Semantic Analysis (LSA) and hierarchical Dirichlet process (HAD).</w:t>
      </w:r>
    </w:p>
    <w:p w14:paraId="093F4BBA" w14:textId="5C48C9E1" w:rsidR="007436D7" w:rsidRDefault="007436D7" w:rsidP="00D3024B"/>
    <w:p w14:paraId="00034A28" w14:textId="76F583F3" w:rsidR="00460370" w:rsidRDefault="007436D7" w:rsidP="00D3024B">
      <w:pPr>
        <w:rPr>
          <w:highlight w:val="white"/>
        </w:rPr>
      </w:pPr>
      <w:r>
        <w:t>Topic modelling was used to separate the reviews of interest into topics for further review. The three</w:t>
      </w:r>
      <w:r w:rsidR="001D39D7">
        <w:rPr>
          <w:highlight w:val="white"/>
        </w:rPr>
        <w:t xml:space="preserve"> major topics that </w:t>
      </w:r>
      <w:r>
        <w:rPr>
          <w:highlight w:val="white"/>
        </w:rPr>
        <w:t>were derived from user reviews are:</w:t>
      </w:r>
      <w:r w:rsidR="001D39D7">
        <w:rPr>
          <w:highlight w:val="white"/>
        </w:rPr>
        <w:t xml:space="preserve"> </w:t>
      </w:r>
    </w:p>
    <w:p w14:paraId="7C271FB0" w14:textId="21FDD609" w:rsidR="001D39D7" w:rsidRDefault="007436D7" w:rsidP="001D39D7">
      <w:pPr>
        <w:pStyle w:val="ListParagraph"/>
        <w:numPr>
          <w:ilvl w:val="0"/>
          <w:numId w:val="31"/>
        </w:numPr>
        <w:rPr>
          <w:highlight w:val="white"/>
        </w:rPr>
      </w:pPr>
      <w:r>
        <w:rPr>
          <w:highlight w:val="white"/>
        </w:rPr>
        <w:t>Reviews about</w:t>
      </w:r>
      <w:r w:rsidR="006439B2">
        <w:rPr>
          <w:highlight w:val="white"/>
        </w:rPr>
        <w:t xml:space="preserve"> the</w:t>
      </w:r>
      <w:r>
        <w:rPr>
          <w:highlight w:val="white"/>
        </w:rPr>
        <w:t xml:space="preserve"> </w:t>
      </w:r>
      <w:r w:rsidR="006439B2">
        <w:rPr>
          <w:b/>
          <w:bCs/>
          <w:highlight w:val="white"/>
        </w:rPr>
        <w:t>f</w:t>
      </w:r>
      <w:r w:rsidRPr="006439B2">
        <w:rPr>
          <w:b/>
          <w:bCs/>
          <w:highlight w:val="white"/>
        </w:rPr>
        <w:t>ood</w:t>
      </w:r>
    </w:p>
    <w:p w14:paraId="08B31B2C" w14:textId="6A040CDA" w:rsidR="001D39D7" w:rsidRDefault="007436D7" w:rsidP="001D39D7">
      <w:pPr>
        <w:pStyle w:val="ListParagraph"/>
        <w:numPr>
          <w:ilvl w:val="0"/>
          <w:numId w:val="31"/>
        </w:numPr>
        <w:rPr>
          <w:highlight w:val="white"/>
        </w:rPr>
      </w:pPr>
      <w:r>
        <w:rPr>
          <w:highlight w:val="white"/>
        </w:rPr>
        <w:t xml:space="preserve">Reviews that are about the quality of </w:t>
      </w:r>
      <w:r w:rsidRPr="006439B2">
        <w:rPr>
          <w:b/>
          <w:bCs/>
          <w:highlight w:val="white"/>
        </w:rPr>
        <w:t>service</w:t>
      </w:r>
    </w:p>
    <w:p w14:paraId="60B83433" w14:textId="6E88DFFF" w:rsidR="001D39D7" w:rsidRDefault="007436D7" w:rsidP="001D39D7">
      <w:pPr>
        <w:pStyle w:val="ListParagraph"/>
        <w:numPr>
          <w:ilvl w:val="0"/>
          <w:numId w:val="31"/>
        </w:numPr>
        <w:rPr>
          <w:highlight w:val="white"/>
        </w:rPr>
      </w:pPr>
      <w:r>
        <w:rPr>
          <w:highlight w:val="white"/>
        </w:rPr>
        <w:t>Reviews about the user</w:t>
      </w:r>
      <w:r w:rsidR="001D39D7">
        <w:rPr>
          <w:highlight w:val="white"/>
        </w:rPr>
        <w:t xml:space="preserve"> </w:t>
      </w:r>
      <w:r w:rsidR="001D39D7" w:rsidRPr="006439B2">
        <w:rPr>
          <w:b/>
          <w:bCs/>
          <w:highlight w:val="white"/>
        </w:rPr>
        <w:t>experi</w:t>
      </w:r>
      <w:r w:rsidRPr="006439B2">
        <w:rPr>
          <w:b/>
          <w:bCs/>
          <w:highlight w:val="white"/>
        </w:rPr>
        <w:t>e</w:t>
      </w:r>
      <w:r w:rsidR="001D39D7" w:rsidRPr="006439B2">
        <w:rPr>
          <w:b/>
          <w:bCs/>
          <w:highlight w:val="white"/>
        </w:rPr>
        <w:t>nce</w:t>
      </w:r>
      <w:r w:rsidR="001D39D7">
        <w:rPr>
          <w:highlight w:val="white"/>
        </w:rPr>
        <w:t>.</w:t>
      </w:r>
    </w:p>
    <w:p w14:paraId="66078FD4" w14:textId="44F554AD" w:rsidR="001D39D7" w:rsidRDefault="001D39D7" w:rsidP="001D39D7">
      <w:pPr>
        <w:rPr>
          <w:highlight w:val="white"/>
        </w:rPr>
      </w:pPr>
    </w:p>
    <w:p w14:paraId="2907567C" w14:textId="77777777" w:rsidR="007436D7" w:rsidRDefault="001D39D7" w:rsidP="001D39D7">
      <w:pPr>
        <w:rPr>
          <w:highlight w:val="white"/>
        </w:rPr>
      </w:pPr>
      <w:r>
        <w:rPr>
          <w:highlight w:val="white"/>
        </w:rPr>
        <w:t xml:space="preserve">The </w:t>
      </w:r>
      <w:r w:rsidR="007436D7">
        <w:rPr>
          <w:highlight w:val="white"/>
        </w:rPr>
        <w:t xml:space="preserve">three figures below are samples of </w:t>
      </w:r>
      <w:r>
        <w:rPr>
          <w:highlight w:val="white"/>
        </w:rPr>
        <w:t xml:space="preserve">word distribution for each </w:t>
      </w:r>
      <w:r w:rsidR="007436D7">
        <w:rPr>
          <w:highlight w:val="white"/>
        </w:rPr>
        <w:t>of the topics that were identified.</w:t>
      </w:r>
    </w:p>
    <w:p w14:paraId="472AD190" w14:textId="2280E4AD" w:rsidR="00460370" w:rsidRDefault="007436D7" w:rsidP="00D3024B">
      <w:pPr>
        <w:rPr>
          <w:highlight w:val="white"/>
        </w:rPr>
      </w:pPr>
      <w:r w:rsidRPr="00460370">
        <w:rPr>
          <w:noProof/>
          <w:highlight w:val="white"/>
        </w:rPr>
        <w:drawing>
          <wp:anchor distT="0" distB="0" distL="114300" distR="114300" simplePos="0" relativeHeight="251663360" behindDoc="0" locked="0" layoutInCell="1" allowOverlap="1" wp14:anchorId="5D37FC86" wp14:editId="45D17885">
            <wp:simplePos x="0" y="0"/>
            <wp:positionH relativeFrom="margin">
              <wp:align>left</wp:align>
            </wp:positionH>
            <wp:positionV relativeFrom="paragraph">
              <wp:posOffset>144145</wp:posOffset>
            </wp:positionV>
            <wp:extent cx="3901440" cy="4714240"/>
            <wp:effectExtent l="0" t="0" r="3810" b="0"/>
            <wp:wrapSquare wrapText="bothSides"/>
            <wp:docPr id="9" name="Picture 8">
              <a:extLst xmlns:a="http://schemas.openxmlformats.org/drawingml/2006/main">
                <a:ext uri="{FF2B5EF4-FFF2-40B4-BE49-F238E27FC236}">
                  <a16:creationId xmlns:a16="http://schemas.microsoft.com/office/drawing/2014/main" id="{A901B6F5-E8DD-46B1-B1EF-6949CE10A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901B6F5-E8DD-46B1-B1EF-6949CE10AEF2}"/>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901440" cy="4714240"/>
                    </a:xfrm>
                    <a:prstGeom prst="rect">
                      <a:avLst/>
                    </a:prstGeom>
                  </pic:spPr>
                </pic:pic>
              </a:graphicData>
            </a:graphic>
            <wp14:sizeRelH relativeFrom="margin">
              <wp14:pctWidth>0</wp14:pctWidth>
            </wp14:sizeRelH>
            <wp14:sizeRelV relativeFrom="margin">
              <wp14:pctHeight>0</wp14:pctHeight>
            </wp14:sizeRelV>
          </wp:anchor>
        </w:drawing>
      </w:r>
    </w:p>
    <w:p w14:paraId="009424AB" w14:textId="0C811696" w:rsidR="00460370" w:rsidRDefault="007436D7" w:rsidP="00D3024B">
      <w:pPr>
        <w:rPr>
          <w:highlight w:val="white"/>
        </w:rPr>
      </w:pPr>
      <w:r>
        <w:rPr>
          <w:highlight w:val="white"/>
        </w:rPr>
        <w:t xml:space="preserve">This first figure shows the </w:t>
      </w:r>
      <w:r w:rsidR="00460370">
        <w:rPr>
          <w:highlight w:val="white"/>
        </w:rPr>
        <w:t>top 30 most relevant terms for the Food topic</w:t>
      </w:r>
      <w:r>
        <w:rPr>
          <w:highlight w:val="white"/>
        </w:rPr>
        <w:t>.</w:t>
      </w:r>
    </w:p>
    <w:p w14:paraId="4F4C4179" w14:textId="3B7895A6" w:rsidR="00EA1F07" w:rsidRDefault="00EA1F07" w:rsidP="00D3024B">
      <w:pPr>
        <w:rPr>
          <w:highlight w:val="white"/>
        </w:rPr>
      </w:pPr>
    </w:p>
    <w:p w14:paraId="1C11E137" w14:textId="112A090F" w:rsidR="00EA1F07" w:rsidRDefault="00EA1F07" w:rsidP="00D3024B">
      <w:pPr>
        <w:rPr>
          <w:highlight w:val="white"/>
        </w:rPr>
      </w:pPr>
      <w:r>
        <w:rPr>
          <w:highlight w:val="white"/>
        </w:rPr>
        <w:t>As can be seen, words relating to food are prevalent in the list.</w:t>
      </w:r>
    </w:p>
    <w:p w14:paraId="7F5C0E71" w14:textId="77777777" w:rsidR="007436D7" w:rsidRDefault="007436D7" w:rsidP="00D3024B">
      <w:pPr>
        <w:rPr>
          <w:highlight w:val="white"/>
        </w:rPr>
      </w:pPr>
    </w:p>
    <w:p w14:paraId="01E67CC0" w14:textId="0D7218D8" w:rsidR="00460370" w:rsidRDefault="00460370" w:rsidP="00D3024B">
      <w:pPr>
        <w:rPr>
          <w:highlight w:val="white"/>
        </w:rPr>
      </w:pPr>
    </w:p>
    <w:p w14:paraId="5C0F4A2A" w14:textId="70EFECD4" w:rsidR="00460370" w:rsidRDefault="00460370">
      <w:pPr>
        <w:rPr>
          <w:highlight w:val="white"/>
        </w:rPr>
      </w:pPr>
    </w:p>
    <w:p w14:paraId="0814BA85" w14:textId="77777777" w:rsidR="00460370" w:rsidRDefault="00460370">
      <w:pPr>
        <w:rPr>
          <w:highlight w:val="white"/>
        </w:rPr>
      </w:pPr>
      <w:r>
        <w:rPr>
          <w:highlight w:val="white"/>
        </w:rPr>
        <w:br w:type="page"/>
      </w:r>
    </w:p>
    <w:p w14:paraId="00F0F5FF" w14:textId="5DD84D94" w:rsidR="00460370" w:rsidRDefault="007436D7" w:rsidP="00460370">
      <w:pPr>
        <w:rPr>
          <w:highlight w:val="white"/>
        </w:rPr>
      </w:pPr>
      <w:r w:rsidRPr="00460370">
        <w:rPr>
          <w:noProof/>
          <w:highlight w:val="white"/>
        </w:rPr>
        <w:lastRenderedPageBreak/>
        <w:drawing>
          <wp:anchor distT="0" distB="0" distL="114300" distR="114300" simplePos="0" relativeHeight="251664384" behindDoc="0" locked="0" layoutInCell="1" allowOverlap="1" wp14:anchorId="16F228E9" wp14:editId="62AE95AB">
            <wp:simplePos x="0" y="0"/>
            <wp:positionH relativeFrom="margin">
              <wp:align>left</wp:align>
            </wp:positionH>
            <wp:positionV relativeFrom="paragraph">
              <wp:posOffset>0</wp:posOffset>
            </wp:positionV>
            <wp:extent cx="3352800" cy="4048760"/>
            <wp:effectExtent l="0" t="0" r="0" b="8890"/>
            <wp:wrapSquare wrapText="bothSides"/>
            <wp:docPr id="10" name="Picture 9">
              <a:extLst xmlns:a="http://schemas.openxmlformats.org/drawingml/2006/main">
                <a:ext uri="{FF2B5EF4-FFF2-40B4-BE49-F238E27FC236}">
                  <a16:creationId xmlns:a16="http://schemas.microsoft.com/office/drawing/2014/main" id="{C49BF27A-3B40-4BEE-8E83-4F1F6386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49BF27A-3B40-4BEE-8E83-4F1F63864FC7}"/>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362519" cy="4060817"/>
                    </a:xfrm>
                    <a:prstGeom prst="rect">
                      <a:avLst/>
                    </a:prstGeom>
                  </pic:spPr>
                </pic:pic>
              </a:graphicData>
            </a:graphic>
            <wp14:sizeRelH relativeFrom="margin">
              <wp14:pctWidth>0</wp14:pctWidth>
            </wp14:sizeRelH>
            <wp14:sizeRelV relativeFrom="margin">
              <wp14:pctHeight>0</wp14:pctHeight>
            </wp14:sizeRelV>
          </wp:anchor>
        </w:drawing>
      </w:r>
      <w:r w:rsidRPr="007436D7">
        <w:rPr>
          <w:highlight w:val="white"/>
        </w:rPr>
        <w:t xml:space="preserve"> </w:t>
      </w:r>
      <w:r>
        <w:rPr>
          <w:highlight w:val="white"/>
        </w:rPr>
        <w:t xml:space="preserve">This second figure shows the top 30 most relevant terms for the </w:t>
      </w:r>
      <w:r w:rsidR="00EA1F07">
        <w:rPr>
          <w:highlight w:val="white"/>
        </w:rPr>
        <w:t>Service</w:t>
      </w:r>
      <w:r>
        <w:rPr>
          <w:highlight w:val="white"/>
        </w:rPr>
        <w:t xml:space="preserve"> topic.</w:t>
      </w:r>
    </w:p>
    <w:p w14:paraId="3F5D7F7F" w14:textId="4B7A3C9B" w:rsidR="00460370" w:rsidRDefault="00460370">
      <w:pPr>
        <w:rPr>
          <w:highlight w:val="white"/>
        </w:rPr>
      </w:pPr>
    </w:p>
    <w:p w14:paraId="6256C71B" w14:textId="0F351F93" w:rsidR="00460370" w:rsidRDefault="00EA1F07">
      <w:pPr>
        <w:rPr>
          <w:highlight w:val="white"/>
        </w:rPr>
      </w:pPr>
      <w:r>
        <w:rPr>
          <w:highlight w:val="white"/>
        </w:rPr>
        <w:t>As can be seen, words relating to service are prevalent in the list.</w:t>
      </w:r>
    </w:p>
    <w:p w14:paraId="437A98E5" w14:textId="1A77F4A1" w:rsidR="007436D7" w:rsidRDefault="00EA1F07">
      <w:pPr>
        <w:rPr>
          <w:highlight w:val="white"/>
        </w:rPr>
      </w:pPr>
      <w:proofErr w:type="spellStart"/>
      <w:r>
        <w:rPr>
          <w:highlight w:val="white"/>
        </w:rPr>
        <w:t>Eg</w:t>
      </w:r>
      <w:proofErr w:type="spellEnd"/>
    </w:p>
    <w:p w14:paraId="6DFD7420" w14:textId="3A4A7CD3" w:rsidR="00EA1F07" w:rsidRDefault="00EA1F07">
      <w:pPr>
        <w:rPr>
          <w:highlight w:val="white"/>
        </w:rPr>
      </w:pPr>
      <w:r>
        <w:rPr>
          <w:highlight w:val="white"/>
        </w:rPr>
        <w:t>Order</w:t>
      </w:r>
    </w:p>
    <w:p w14:paraId="7B20BEA8" w14:textId="5C32720C" w:rsidR="00EA1F07" w:rsidRDefault="00EA1F07">
      <w:pPr>
        <w:rPr>
          <w:highlight w:val="white"/>
        </w:rPr>
      </w:pPr>
      <w:r>
        <w:rPr>
          <w:highlight w:val="white"/>
        </w:rPr>
        <w:t>Time</w:t>
      </w:r>
    </w:p>
    <w:p w14:paraId="64E3B43E" w14:textId="33DA3E17" w:rsidR="00EA1F07" w:rsidRDefault="00EA1F07">
      <w:pPr>
        <w:rPr>
          <w:highlight w:val="white"/>
        </w:rPr>
      </w:pPr>
      <w:r>
        <w:rPr>
          <w:highlight w:val="white"/>
        </w:rPr>
        <w:t>Wait</w:t>
      </w:r>
    </w:p>
    <w:p w14:paraId="57ECB422" w14:textId="3FE3ACCE" w:rsidR="00EA1F07" w:rsidRDefault="00EA1F07">
      <w:pPr>
        <w:rPr>
          <w:highlight w:val="white"/>
        </w:rPr>
      </w:pPr>
      <w:r>
        <w:rPr>
          <w:highlight w:val="white"/>
        </w:rPr>
        <w:t>Place</w:t>
      </w:r>
    </w:p>
    <w:p w14:paraId="6795E0BF" w14:textId="241740EE" w:rsidR="00EA1F07" w:rsidRDefault="00EA1F07">
      <w:pPr>
        <w:rPr>
          <w:highlight w:val="white"/>
        </w:rPr>
      </w:pPr>
      <w:r>
        <w:rPr>
          <w:highlight w:val="white"/>
        </w:rPr>
        <w:t>Like</w:t>
      </w:r>
    </w:p>
    <w:p w14:paraId="2B22AD73" w14:textId="2F7D5561" w:rsidR="00EA1F07" w:rsidRDefault="00EA1F07">
      <w:pPr>
        <w:rPr>
          <w:highlight w:val="white"/>
        </w:rPr>
      </w:pPr>
      <w:r>
        <w:rPr>
          <w:highlight w:val="white"/>
        </w:rPr>
        <w:t>Minute</w:t>
      </w:r>
    </w:p>
    <w:p w14:paraId="0258B304" w14:textId="57A8BBEA" w:rsidR="007436D7" w:rsidRDefault="00EA1F07">
      <w:pPr>
        <w:rPr>
          <w:highlight w:val="white"/>
        </w:rPr>
      </w:pPr>
      <w:r>
        <w:rPr>
          <w:highlight w:val="white"/>
        </w:rPr>
        <w:t>Didn’t</w:t>
      </w:r>
    </w:p>
    <w:p w14:paraId="4A4395AF" w14:textId="77777777" w:rsidR="007436D7" w:rsidRDefault="007436D7">
      <w:pPr>
        <w:rPr>
          <w:highlight w:val="white"/>
        </w:rPr>
      </w:pPr>
    </w:p>
    <w:p w14:paraId="2695DCA3" w14:textId="77777777" w:rsidR="007436D7" w:rsidRDefault="007436D7">
      <w:pPr>
        <w:rPr>
          <w:highlight w:val="white"/>
        </w:rPr>
      </w:pPr>
    </w:p>
    <w:p w14:paraId="0E17CCDD" w14:textId="77777777" w:rsidR="007436D7" w:rsidRDefault="007436D7">
      <w:pPr>
        <w:rPr>
          <w:highlight w:val="white"/>
        </w:rPr>
      </w:pPr>
    </w:p>
    <w:p w14:paraId="1E95FE36" w14:textId="77777777" w:rsidR="007436D7" w:rsidRDefault="007436D7">
      <w:pPr>
        <w:rPr>
          <w:highlight w:val="white"/>
        </w:rPr>
      </w:pPr>
    </w:p>
    <w:p w14:paraId="4D6610B9" w14:textId="77777777" w:rsidR="007436D7" w:rsidRDefault="007436D7">
      <w:pPr>
        <w:rPr>
          <w:highlight w:val="white"/>
        </w:rPr>
      </w:pPr>
    </w:p>
    <w:p w14:paraId="0CD2DD92" w14:textId="77777777" w:rsidR="007436D7" w:rsidRDefault="007436D7">
      <w:pPr>
        <w:rPr>
          <w:highlight w:val="white"/>
        </w:rPr>
      </w:pPr>
    </w:p>
    <w:p w14:paraId="3AD3DD74" w14:textId="77777777" w:rsidR="007436D7" w:rsidRDefault="007436D7">
      <w:pPr>
        <w:rPr>
          <w:highlight w:val="white"/>
        </w:rPr>
      </w:pPr>
    </w:p>
    <w:p w14:paraId="7542ABB2" w14:textId="05E62876" w:rsidR="00460370" w:rsidRDefault="00EA1F07">
      <w:pPr>
        <w:rPr>
          <w:highlight w:val="white"/>
        </w:rPr>
      </w:pPr>
      <w:r w:rsidRPr="00460370">
        <w:rPr>
          <w:noProof/>
          <w:highlight w:val="white"/>
        </w:rPr>
        <w:drawing>
          <wp:anchor distT="0" distB="0" distL="114300" distR="114300" simplePos="0" relativeHeight="251665408" behindDoc="0" locked="0" layoutInCell="1" allowOverlap="1" wp14:anchorId="60C8D09D" wp14:editId="4E8CD981">
            <wp:simplePos x="0" y="0"/>
            <wp:positionH relativeFrom="margin">
              <wp:align>left</wp:align>
            </wp:positionH>
            <wp:positionV relativeFrom="paragraph">
              <wp:posOffset>-6350</wp:posOffset>
            </wp:positionV>
            <wp:extent cx="3322320" cy="3992939"/>
            <wp:effectExtent l="0" t="0" r="0" b="7620"/>
            <wp:wrapSquare wrapText="bothSides"/>
            <wp:docPr id="11" name="Picture 10">
              <a:extLst xmlns:a="http://schemas.openxmlformats.org/drawingml/2006/main">
                <a:ext uri="{FF2B5EF4-FFF2-40B4-BE49-F238E27FC236}">
                  <a16:creationId xmlns:a16="http://schemas.microsoft.com/office/drawing/2014/main" id="{C9930A1E-84A2-4592-B254-A56569E17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9930A1E-84A2-4592-B254-A56569E17A7C}"/>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22320" cy="3992939"/>
                    </a:xfrm>
                    <a:prstGeom prst="rect">
                      <a:avLst/>
                    </a:prstGeom>
                  </pic:spPr>
                </pic:pic>
              </a:graphicData>
            </a:graphic>
            <wp14:sizeRelH relativeFrom="margin">
              <wp14:pctWidth>0</wp14:pctWidth>
            </wp14:sizeRelH>
            <wp14:sizeRelV relativeFrom="margin">
              <wp14:pctHeight>0</wp14:pctHeight>
            </wp14:sizeRelV>
          </wp:anchor>
        </w:drawing>
      </w:r>
      <w:r w:rsidR="007436D7">
        <w:rPr>
          <w:highlight w:val="white"/>
        </w:rPr>
        <w:t xml:space="preserve">This </w:t>
      </w:r>
      <w:r>
        <w:rPr>
          <w:highlight w:val="white"/>
        </w:rPr>
        <w:t>third</w:t>
      </w:r>
      <w:r w:rsidR="007436D7">
        <w:rPr>
          <w:highlight w:val="white"/>
        </w:rPr>
        <w:t xml:space="preserve"> figure shows the top 30 most relevant terms for the </w:t>
      </w:r>
      <w:r>
        <w:rPr>
          <w:highlight w:val="white"/>
        </w:rPr>
        <w:t>Experience</w:t>
      </w:r>
      <w:r w:rsidR="007436D7">
        <w:rPr>
          <w:highlight w:val="white"/>
        </w:rPr>
        <w:t xml:space="preserve"> topic.</w:t>
      </w:r>
    </w:p>
    <w:p w14:paraId="6BD1CC90" w14:textId="69AAE5B2" w:rsidR="00460370" w:rsidRDefault="00460370">
      <w:pPr>
        <w:rPr>
          <w:highlight w:val="white"/>
        </w:rPr>
      </w:pPr>
    </w:p>
    <w:p w14:paraId="5C3ACBA8" w14:textId="09FD98DA" w:rsidR="00EA1F07" w:rsidRDefault="00EA1F07">
      <w:pPr>
        <w:rPr>
          <w:highlight w:val="white"/>
        </w:rPr>
      </w:pPr>
      <w:r>
        <w:rPr>
          <w:highlight w:val="white"/>
        </w:rPr>
        <w:t>As can be seen, words relating to the user experience are prevalent in this list</w:t>
      </w:r>
    </w:p>
    <w:p w14:paraId="60DDA162" w14:textId="43DB94DF" w:rsidR="00EA1F07" w:rsidRDefault="00EA1F07">
      <w:pPr>
        <w:rPr>
          <w:highlight w:val="white"/>
        </w:rPr>
      </w:pPr>
      <w:proofErr w:type="spellStart"/>
      <w:r>
        <w:rPr>
          <w:highlight w:val="white"/>
        </w:rPr>
        <w:t>Eg</w:t>
      </w:r>
      <w:proofErr w:type="spellEnd"/>
    </w:p>
    <w:p w14:paraId="5C33D2E2" w14:textId="564AA850" w:rsidR="00EA1F07" w:rsidRDefault="00EA1F07">
      <w:pPr>
        <w:rPr>
          <w:highlight w:val="white"/>
        </w:rPr>
      </w:pPr>
      <w:r>
        <w:rPr>
          <w:highlight w:val="white"/>
        </w:rPr>
        <w:t>Great</w:t>
      </w:r>
    </w:p>
    <w:p w14:paraId="1EB68677" w14:textId="634DC167" w:rsidR="00EA1F07" w:rsidRDefault="00EA1F07">
      <w:pPr>
        <w:rPr>
          <w:highlight w:val="white"/>
        </w:rPr>
      </w:pPr>
      <w:r>
        <w:rPr>
          <w:highlight w:val="white"/>
        </w:rPr>
        <w:t>Good</w:t>
      </w:r>
    </w:p>
    <w:p w14:paraId="5F5C8BE5" w14:textId="0C21A399" w:rsidR="00EA1F07" w:rsidRDefault="00EA1F07">
      <w:pPr>
        <w:rPr>
          <w:highlight w:val="white"/>
        </w:rPr>
      </w:pPr>
      <w:r>
        <w:rPr>
          <w:highlight w:val="white"/>
        </w:rPr>
        <w:t>Love</w:t>
      </w:r>
    </w:p>
    <w:p w14:paraId="1BD122CE" w14:textId="58C25171" w:rsidR="00EA1F07" w:rsidRDefault="00EA1F07">
      <w:pPr>
        <w:rPr>
          <w:highlight w:val="white"/>
        </w:rPr>
      </w:pPr>
      <w:r>
        <w:rPr>
          <w:highlight w:val="white"/>
        </w:rPr>
        <w:t>Friend</w:t>
      </w:r>
    </w:p>
    <w:p w14:paraId="69504C0E" w14:textId="6F24BF8B" w:rsidR="00EA1F07" w:rsidRDefault="00EA1F07">
      <w:pPr>
        <w:rPr>
          <w:highlight w:val="white"/>
        </w:rPr>
      </w:pPr>
      <w:r>
        <w:rPr>
          <w:highlight w:val="white"/>
        </w:rPr>
        <w:t>Best</w:t>
      </w:r>
    </w:p>
    <w:p w14:paraId="1B6B81F3" w14:textId="77777777" w:rsidR="00EA1F07" w:rsidRPr="00460370" w:rsidRDefault="00EA1F07">
      <w:pPr>
        <w:rPr>
          <w:highlight w:val="white"/>
        </w:rPr>
      </w:pPr>
    </w:p>
    <w:p w14:paraId="45EF325A" w14:textId="3808C5B1" w:rsidR="00764078" w:rsidRDefault="00764078">
      <w:pPr>
        <w:rPr>
          <w:sz w:val="32"/>
          <w:szCs w:val="32"/>
          <w:highlight w:val="white"/>
        </w:rPr>
      </w:pPr>
      <w:r>
        <w:rPr>
          <w:highlight w:val="white"/>
        </w:rPr>
        <w:br w:type="page"/>
      </w:r>
    </w:p>
    <w:p w14:paraId="4877CC8C" w14:textId="0D7B155C" w:rsidR="004C2E1D" w:rsidRDefault="00127415" w:rsidP="00127415">
      <w:pPr>
        <w:pStyle w:val="Heading2"/>
        <w:rPr>
          <w:highlight w:val="white"/>
        </w:rPr>
      </w:pPr>
      <w:r>
        <w:rPr>
          <w:highlight w:val="white"/>
        </w:rPr>
        <w:lastRenderedPageBreak/>
        <w:t>Model</w:t>
      </w:r>
      <w:r w:rsidR="00181EF1">
        <w:rPr>
          <w:highlight w:val="white"/>
        </w:rPr>
        <w:t>5</w:t>
      </w:r>
      <w:r>
        <w:rPr>
          <w:highlight w:val="white"/>
        </w:rPr>
        <w:t xml:space="preserve">: </w:t>
      </w:r>
      <w:r w:rsidR="004C2E1D">
        <w:rPr>
          <w:highlight w:val="white"/>
        </w:rPr>
        <w:t>Tip Sentiment Analysis</w:t>
      </w:r>
    </w:p>
    <w:p w14:paraId="38089D55" w14:textId="4DD277B0" w:rsidR="004C2E1D" w:rsidRDefault="007379E3" w:rsidP="002A206B">
      <w:r>
        <w:t xml:space="preserve">A Sentiment Polarity Analysis was run on User Tips. For each tip, a sentiment polarity value was derived in the range -1 thru 1. The closer to 1 the polarity is for a tip, the more positive the sentiment. The closer to -1 the polarity is for a tip, the more negative the sentiment is. A polarity of 0 means the sentiment is neutral. The histogram below shows the polarity rating for all tips. With a mean value of </w:t>
      </w:r>
      <w:proofErr w:type="spellStart"/>
      <w:r>
        <w:t>approx</w:t>
      </w:r>
      <w:proofErr w:type="spellEnd"/>
      <w:r>
        <w:t xml:space="preserve"> .25, it shows that in general tips have a positive sentiment. </w:t>
      </w:r>
    </w:p>
    <w:p w14:paraId="7021D1E0" w14:textId="28BBBB63" w:rsidR="00460370" w:rsidRDefault="00460370" w:rsidP="002A206B">
      <w:r w:rsidRPr="00460370">
        <w:rPr>
          <w:noProof/>
        </w:rPr>
        <w:drawing>
          <wp:inline distT="0" distB="0" distL="0" distR="0" wp14:anchorId="1AC51ADA" wp14:editId="323EBC60">
            <wp:extent cx="5943600" cy="3679825"/>
            <wp:effectExtent l="0" t="0" r="0" b="0"/>
            <wp:docPr id="5122" name="Picture 2">
              <a:extLst xmlns:a="http://schemas.openxmlformats.org/drawingml/2006/main">
                <a:ext uri="{FF2B5EF4-FFF2-40B4-BE49-F238E27FC236}">
                  <a16:creationId xmlns:a16="http://schemas.microsoft.com/office/drawing/2014/main" id="{91A0A3EE-E9AD-4F9E-A3F5-8688EF2E8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91A0A3EE-E9AD-4F9E-A3F5-8688EF2E81E8}"/>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pic:spPr>
                </pic:pic>
              </a:graphicData>
            </a:graphic>
          </wp:inline>
        </w:drawing>
      </w:r>
    </w:p>
    <w:p w14:paraId="45108122" w14:textId="696FB4B1" w:rsidR="005316A4" w:rsidRDefault="005316A4" w:rsidP="002A206B">
      <w:r>
        <w:t>As an example, the top 15 tips for Bacchanal Buffet are shown below:</w:t>
      </w:r>
    </w:p>
    <w:p w14:paraId="7D73D765" w14:textId="77777777" w:rsidR="005316A4" w:rsidRDefault="005316A4" w:rsidP="002A206B"/>
    <w:p w14:paraId="13CEE347" w14:textId="7055E8BE" w:rsidR="007379E3" w:rsidRDefault="005316A4">
      <w:pPr>
        <w:rPr>
          <w:sz w:val="32"/>
          <w:szCs w:val="32"/>
          <w:highlight w:val="white"/>
        </w:rPr>
      </w:pPr>
      <w:r w:rsidRPr="005316A4">
        <w:rPr>
          <w:noProof/>
          <w:highlight w:val="white"/>
        </w:rPr>
        <mc:AlternateContent>
          <mc:Choice Requires="wps">
            <w:drawing>
              <wp:anchor distT="0" distB="0" distL="114300" distR="114300" simplePos="0" relativeHeight="251659264" behindDoc="0" locked="0" layoutInCell="1" allowOverlap="1" wp14:anchorId="496E4C93" wp14:editId="277C8DBA">
                <wp:simplePos x="0" y="0"/>
                <wp:positionH relativeFrom="column">
                  <wp:posOffset>0</wp:posOffset>
                </wp:positionH>
                <wp:positionV relativeFrom="paragraph">
                  <wp:posOffset>0</wp:posOffset>
                </wp:positionV>
                <wp:extent cx="5539978" cy="2154436"/>
                <wp:effectExtent l="0" t="0" r="0" b="0"/>
                <wp:wrapNone/>
                <wp:docPr id="4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9978" cy="2154436"/>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3D2208F" w14:textId="77777777" w:rsidR="00CD1B21" w:rsidRDefault="00CD1B21"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This places is the best buffet in LAS VEGAS </w:t>
                            </w:r>
                          </w:p>
                          <w:p w14:paraId="4FD7D2D8"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Awesome! Gotta go here! </w:t>
                            </w:r>
                          </w:p>
                          <w:p w14:paraId="25C094AB"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CD1B21" w:rsidRDefault="00CD1B21"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wps:txbx>
                      <wps:bodyPr vert="horz" wrap="none" lIns="0" tIns="0" rIns="0" bIns="0" numCol="1" anchor="ctr" anchorCtr="0" compatLnSpc="1">
                        <a:prstTxWarp prst="textNoShape">
                          <a:avLst/>
                        </a:prstTxWarp>
                        <a:spAutoFit/>
                      </wps:bodyPr>
                    </wps:wsp>
                  </a:graphicData>
                </a:graphic>
              </wp:anchor>
            </w:drawing>
          </mc:Choice>
          <mc:Fallback>
            <w:pict>
              <v:rect w14:anchorId="496E4C93" id="Rectangle 5" o:spid="_x0000_s1026" style="position:absolute;margin-left:0;margin-top:0;width:436.2pt;height:169.65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" stroked="f" strokecolor="black [3213]">
                <v:shadow color="#eeece1 [3214]"/>
                <v:textbox style="mso-fit-shape-to-text:t" inset="0,0,0,0">
                  <w:txbxContent>
                    <w:p w14:paraId="43D2208F" w14:textId="77777777" w:rsidR="00CD1B21" w:rsidRDefault="00CD1B21" w:rsidP="005316A4">
                      <w:pPr>
                        <w:kinsoku w:val="0"/>
                        <w:overflowPunct w:val="0"/>
                        <w:textAlignment w:val="baseline"/>
                        <w:rPr>
                          <w:szCs w:val="24"/>
                        </w:rPr>
                      </w:pPr>
                      <w:r>
                        <w:rPr>
                          <w:rFonts w:ascii="Courier New" w:hAnsi="Courier New" w:cstheme="minorBidi"/>
                          <w:color w:val="000000"/>
                          <w:kern w:val="24"/>
                          <w:sz w:val="20"/>
                          <w:szCs w:val="20"/>
                        </w:rPr>
                        <w:t xml:space="preserve">Best buffet in town!! </w:t>
                      </w:r>
                    </w:p>
                    <w:p w14:paraId="6F37D5BB"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Vegas buffet with tons of variety!! Go, you won't regret it!! </w:t>
                      </w:r>
                    </w:p>
                    <w:p w14:paraId="4C0F4CB0"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place to eat brunch in Vegas Save room for all the delicious food. </w:t>
                      </w:r>
                    </w:p>
                    <w:p w14:paraId="01FDC931"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buffet as of March 2014. Beats Wicked Spoon and others. </w:t>
                      </w:r>
                    </w:p>
                    <w:p w14:paraId="001C1AB2"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Awesome food. A must stop when in Vegas. </w:t>
                      </w:r>
                    </w:p>
                    <w:p w14:paraId="5138D37D"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buffet in Vegas! </w:t>
                      </w:r>
                    </w:p>
                    <w:p w14:paraId="0C16556C"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This places is the best buffet in LAS VEGAS </w:t>
                      </w:r>
                    </w:p>
                    <w:p w14:paraId="4FD7D2D8"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Awesome! Gotta go here! </w:t>
                      </w:r>
                    </w:p>
                    <w:p w14:paraId="25C094AB"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buffet on earth!!! </w:t>
                      </w:r>
                    </w:p>
                    <w:p w14:paraId="681422AF"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No wonder why USA just named this place Best Buffet! You have to go! </w:t>
                      </w:r>
                    </w:p>
                    <w:p w14:paraId="6783871D"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Best buffet I had in Las Vegas. </w:t>
                      </w:r>
                    </w:p>
                    <w:p w14:paraId="3BE340D2"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I can't even explain how great this place is!! Recommended! </w:t>
                      </w:r>
                    </w:p>
                    <w:p w14:paraId="183A979A" w14:textId="77777777" w:rsidR="00CD1B21" w:rsidRDefault="00CD1B21" w:rsidP="005316A4">
                      <w:pPr>
                        <w:kinsoku w:val="0"/>
                        <w:overflowPunct w:val="0"/>
                        <w:textAlignment w:val="baseline"/>
                      </w:pPr>
                      <w:r>
                        <w:rPr>
                          <w:rFonts w:ascii="Courier New" w:hAnsi="Courier New" w:cstheme="minorBidi"/>
                          <w:color w:val="000000"/>
                          <w:kern w:val="24"/>
                          <w:sz w:val="20"/>
                          <w:szCs w:val="20"/>
                        </w:rPr>
                        <w:t xml:space="preserve">Halibut!! Awesome $42.98 per person before tax and tip </w:t>
                      </w:r>
                    </w:p>
                    <w:p w14:paraId="1AD6A439" w14:textId="77777777" w:rsidR="00CD1B21" w:rsidRDefault="00CD1B21" w:rsidP="005316A4">
                      <w:pPr>
                        <w:kinsoku w:val="0"/>
                        <w:overflowPunct w:val="0"/>
                        <w:textAlignment w:val="baseline"/>
                      </w:pPr>
                      <w:r>
                        <w:rPr>
                          <w:rFonts w:ascii="Courier New" w:hAnsi="Courier New" w:cstheme="minorBidi"/>
                          <w:color w:val="000000"/>
                          <w:kern w:val="24"/>
                          <w:sz w:val="20"/>
                          <w:szCs w:val="20"/>
                        </w:rPr>
                        <w:t>The best!!!</w:t>
                      </w:r>
                      <w:r>
                        <w:rPr>
                          <w:rFonts w:asciiTheme="minorHAnsi" w:hAnsi="Cambria" w:cstheme="minorBidi"/>
                          <w:color w:val="000000" w:themeColor="text1"/>
                          <w:kern w:val="24"/>
                          <w:sz w:val="16"/>
                          <w:szCs w:val="16"/>
                        </w:rPr>
                        <w:t xml:space="preserve"> </w:t>
                      </w:r>
                    </w:p>
                  </w:txbxContent>
                </v:textbox>
              </v:rect>
            </w:pict>
          </mc:Fallback>
        </mc:AlternateContent>
      </w:r>
      <w:r w:rsidRPr="005316A4">
        <w:rPr>
          <w:highlight w:val="white"/>
        </w:rPr>
        <w:t xml:space="preserve"> </w:t>
      </w:r>
      <w:r w:rsidR="007379E3">
        <w:rPr>
          <w:highlight w:val="white"/>
        </w:rPr>
        <w:br w:type="page"/>
      </w:r>
    </w:p>
    <w:p w14:paraId="3F7785D0" w14:textId="6A6730FA" w:rsidR="004C2E1D" w:rsidRDefault="00C21D85" w:rsidP="000619F0">
      <w:pPr>
        <w:pStyle w:val="Heading2"/>
        <w:rPr>
          <w:highlight w:val="white"/>
        </w:rPr>
      </w:pPr>
      <w:r>
        <w:rPr>
          <w:highlight w:val="white"/>
        </w:rPr>
        <w:lastRenderedPageBreak/>
        <w:t>Model</w:t>
      </w:r>
      <w:r w:rsidR="004C2E1D">
        <w:rPr>
          <w:highlight w:val="white"/>
        </w:rPr>
        <w:t>6</w:t>
      </w:r>
      <w:r>
        <w:rPr>
          <w:highlight w:val="white"/>
        </w:rPr>
        <w:t>:</w:t>
      </w:r>
      <w:r w:rsidR="004C2E1D">
        <w:rPr>
          <w:highlight w:val="white"/>
        </w:rPr>
        <w:t xml:space="preserve"> Photos with People</w:t>
      </w:r>
    </w:p>
    <w:p w14:paraId="126A6F82" w14:textId="3BC8803E" w:rsidR="00460370" w:rsidRDefault="005316A4" w:rsidP="00460370">
      <w:pPr>
        <w:rPr>
          <w:highlight w:val="white"/>
        </w:rPr>
      </w:pPr>
      <w:r>
        <w:rPr>
          <w:highlight w:val="white"/>
        </w:rPr>
        <w:t xml:space="preserve">Using photos from Bacchanal Buffet as </w:t>
      </w:r>
      <w:r w:rsidR="007C4E3E">
        <w:rPr>
          <w:highlight w:val="white"/>
        </w:rPr>
        <w:t>the test set</w:t>
      </w:r>
      <w:r>
        <w:rPr>
          <w:highlight w:val="white"/>
        </w:rPr>
        <w:t>, the objective was to identify photos of people.</w:t>
      </w:r>
    </w:p>
    <w:p w14:paraId="19E44ED3" w14:textId="77777777" w:rsidR="005316A4" w:rsidRDefault="005316A4" w:rsidP="00460370">
      <w:pPr>
        <w:rPr>
          <w:highlight w:val="white"/>
        </w:rPr>
      </w:pPr>
    </w:p>
    <w:p w14:paraId="1CCE7565" w14:textId="77777777" w:rsidR="005316A4" w:rsidRDefault="005316A4" w:rsidP="00460370">
      <w:pPr>
        <w:rPr>
          <w:highlight w:val="white"/>
        </w:rPr>
      </w:pPr>
      <w:r>
        <w:rPr>
          <w:highlight w:val="white"/>
        </w:rPr>
        <w:t xml:space="preserve">Using code from the OpenCV (Open Source Computer Vision) library, 823 photos were scanned to see which were identified with people in the photos. </w:t>
      </w:r>
    </w:p>
    <w:p w14:paraId="225CC998" w14:textId="77777777" w:rsidR="005316A4" w:rsidRDefault="005316A4" w:rsidP="00460370">
      <w:pPr>
        <w:rPr>
          <w:highlight w:val="white"/>
        </w:rPr>
      </w:pPr>
    </w:p>
    <w:p w14:paraId="50078337" w14:textId="66B0A953" w:rsidR="005316A4" w:rsidRDefault="005316A4" w:rsidP="00460370">
      <w:pPr>
        <w:rPr>
          <w:highlight w:val="white"/>
        </w:rPr>
      </w:pPr>
      <w:r>
        <w:rPr>
          <w:highlight w:val="white"/>
        </w:rPr>
        <w:t xml:space="preserve">For the first iteration, using a scaling factor of 1.2, 47 photos were returned as having faces included. Looking thru the photos below, this is obviously incorrect.  </w:t>
      </w:r>
    </w:p>
    <w:p w14:paraId="2EF24F7E" w14:textId="77777777" w:rsidR="005316A4" w:rsidRDefault="005316A4" w:rsidP="00460370">
      <w:pPr>
        <w:rPr>
          <w:highlight w:val="white"/>
        </w:rPr>
      </w:pPr>
    </w:p>
    <w:p w14:paraId="6F1A80F2" w14:textId="5CAE8A08" w:rsidR="00460370" w:rsidRDefault="00460370" w:rsidP="00460370">
      <w:pPr>
        <w:rPr>
          <w:highlight w:val="white"/>
        </w:rPr>
      </w:pPr>
      <w:r w:rsidRPr="00460370">
        <w:rPr>
          <w:noProof/>
          <w:highlight w:val="white"/>
        </w:rPr>
        <w:drawing>
          <wp:inline distT="0" distB="0" distL="0" distR="0" wp14:anchorId="227845E2" wp14:editId="55F29430">
            <wp:extent cx="6092937" cy="3886200"/>
            <wp:effectExtent l="0" t="0" r="3175" b="0"/>
            <wp:docPr id="66" name="Picture 1">
              <a:extLst xmlns:a="http://schemas.openxmlformats.org/drawingml/2006/main">
                <a:ext uri="{FF2B5EF4-FFF2-40B4-BE49-F238E27FC236}">
                  <a16:creationId xmlns:a16="http://schemas.microsoft.com/office/drawing/2014/main" id="{2127260B-FDE4-495F-B22C-D23724381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27260B-FDE4-495F-B22C-D23724381BF1}"/>
                        </a:ext>
                      </a:extLst>
                    </pic:cNvPr>
                    <pic:cNvPicPr>
                      <a:picLocks noChangeAspect="1"/>
                    </pic:cNvPicPr>
                  </pic:nvPicPr>
                  <pic:blipFill>
                    <a:blip r:embed="rId60"/>
                    <a:stretch>
                      <a:fillRect/>
                    </a:stretch>
                  </pic:blipFill>
                  <pic:spPr>
                    <a:xfrm>
                      <a:off x="0" y="0"/>
                      <a:ext cx="6105019" cy="3893906"/>
                    </a:xfrm>
                    <a:prstGeom prst="rect">
                      <a:avLst/>
                    </a:prstGeom>
                  </pic:spPr>
                </pic:pic>
              </a:graphicData>
            </a:graphic>
          </wp:inline>
        </w:drawing>
      </w:r>
    </w:p>
    <w:p w14:paraId="240BD4A3" w14:textId="762EF1EF" w:rsidR="00460370" w:rsidRDefault="00460370" w:rsidP="00460370">
      <w:pPr>
        <w:rPr>
          <w:highlight w:val="white"/>
        </w:rPr>
      </w:pPr>
    </w:p>
    <w:p w14:paraId="02044AED" w14:textId="073E4BD9" w:rsidR="00460370" w:rsidRDefault="005316A4" w:rsidP="00460370">
      <w:pPr>
        <w:rPr>
          <w:highlight w:val="white"/>
        </w:rPr>
      </w:pPr>
      <w:r>
        <w:rPr>
          <w:highlight w:val="white"/>
        </w:rPr>
        <w:t xml:space="preserve">For the second iteration, using a scaling factor of 1.4, 7 photos were returned as having faces included in the picture (see below). As can be seen, this requires further refinement. The top left photo does not have a face in it, but was interpreted that it does. What is interesting to note is that 1 photo in the earlier analysis that DOES include a face was excluded from this </w:t>
      </w:r>
      <w:r w:rsidR="00460A1F">
        <w:rPr>
          <w:highlight w:val="white"/>
        </w:rPr>
        <w:t>second iteration!!! More work is required to fine tune this facial recognition system.</w:t>
      </w:r>
    </w:p>
    <w:p w14:paraId="2749C7AF" w14:textId="00535D83" w:rsidR="00460370" w:rsidRPr="00460370" w:rsidRDefault="00460370" w:rsidP="00460370">
      <w:pPr>
        <w:rPr>
          <w:highlight w:val="white"/>
        </w:rPr>
      </w:pPr>
      <w:r w:rsidRPr="00460370">
        <w:rPr>
          <w:noProof/>
          <w:highlight w:val="white"/>
        </w:rPr>
        <w:lastRenderedPageBreak/>
        <w:drawing>
          <wp:inline distT="0" distB="0" distL="0" distR="0" wp14:anchorId="19371FA4" wp14:editId="09444069">
            <wp:extent cx="5943600" cy="3812540"/>
            <wp:effectExtent l="0" t="0" r="0" b="0"/>
            <wp:docPr id="67" name="Picture 2">
              <a:extLst xmlns:a="http://schemas.openxmlformats.org/drawingml/2006/main">
                <a:ext uri="{FF2B5EF4-FFF2-40B4-BE49-F238E27FC236}">
                  <a16:creationId xmlns:a16="http://schemas.microsoft.com/office/drawing/2014/main" id="{92681936-CC84-44ED-A028-D96856695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681936-CC84-44ED-A028-D96856695DE1}"/>
                        </a:ext>
                      </a:extLst>
                    </pic:cNvPr>
                    <pic:cNvPicPr>
                      <a:picLocks noChangeAspect="1"/>
                    </pic:cNvPicPr>
                  </pic:nvPicPr>
                  <pic:blipFill>
                    <a:blip r:embed="rId61"/>
                    <a:stretch>
                      <a:fillRect/>
                    </a:stretch>
                  </pic:blipFill>
                  <pic:spPr>
                    <a:xfrm>
                      <a:off x="0" y="0"/>
                      <a:ext cx="5943600" cy="3812540"/>
                    </a:xfrm>
                    <a:prstGeom prst="rect">
                      <a:avLst/>
                    </a:prstGeom>
                  </pic:spPr>
                </pic:pic>
              </a:graphicData>
            </a:graphic>
          </wp:inline>
        </w:drawing>
      </w:r>
    </w:p>
    <w:p w14:paraId="3370E4F3" w14:textId="77777777" w:rsidR="00390E29" w:rsidRDefault="00390E29">
      <w:pPr>
        <w:rPr>
          <w:sz w:val="40"/>
          <w:szCs w:val="40"/>
          <w:highlight w:val="white"/>
        </w:rPr>
      </w:pPr>
      <w:r>
        <w:rPr>
          <w:highlight w:val="white"/>
        </w:rPr>
        <w:br w:type="page"/>
      </w:r>
    </w:p>
    <w:p w14:paraId="0000002D" w14:textId="1F4BA11F" w:rsidR="00DF5B1D" w:rsidRDefault="00275F4D" w:rsidP="00871680">
      <w:pPr>
        <w:pStyle w:val="Heading1"/>
        <w:rPr>
          <w:highlight w:val="white"/>
        </w:rPr>
      </w:pPr>
      <w:r w:rsidRPr="00DE2F57">
        <w:rPr>
          <w:highlight w:val="white"/>
        </w:rPr>
        <w:lastRenderedPageBreak/>
        <w:t>Results</w:t>
      </w:r>
    </w:p>
    <w:p w14:paraId="151151F4" w14:textId="0AFAD5F7" w:rsidR="002330A0" w:rsidRDefault="00390E29" w:rsidP="002330A0">
      <w:pPr>
        <w:pStyle w:val="Heading2"/>
      </w:pPr>
      <w:r>
        <w:t xml:space="preserve">Observation: </w:t>
      </w:r>
      <w:r w:rsidR="004C2E1D">
        <w:t>Review Forecasting shows Seasonality</w:t>
      </w:r>
      <w:r w:rsidR="00AA3629">
        <w:t xml:space="preserve"> </w:t>
      </w:r>
    </w:p>
    <w:p w14:paraId="119A0EC0" w14:textId="77777777" w:rsidR="004B3312" w:rsidRDefault="004B3312" w:rsidP="004C2E1D">
      <w:pPr>
        <w:rPr>
          <w:highlight w:val="white"/>
        </w:rPr>
      </w:pPr>
      <w:r>
        <w:rPr>
          <w:noProof/>
          <w:highlight w:val="white"/>
        </w:rPr>
        <w:drawing>
          <wp:anchor distT="0" distB="0" distL="114300" distR="114300" simplePos="0" relativeHeight="251660288" behindDoc="0" locked="0" layoutInCell="1" allowOverlap="1" wp14:anchorId="6BD6735B" wp14:editId="3DF11611">
            <wp:simplePos x="0" y="0"/>
            <wp:positionH relativeFrom="margin">
              <wp:align>left</wp:align>
            </wp:positionH>
            <wp:positionV relativeFrom="paragraph">
              <wp:posOffset>38648</wp:posOffset>
            </wp:positionV>
            <wp:extent cx="3368040" cy="2231390"/>
            <wp:effectExtent l="0" t="0" r="3810" b="0"/>
            <wp:wrapSquare wrapText="bothSides"/>
            <wp:docPr id="43" name="Picture 43" descr="C:\Users\Richpat\AppData\Local\Microsoft\Windows\INetCache\Content.MSO\E7492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pat\AppData\Local\Microsoft\Windows\INetCache\Content.MSO\E749210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5160" cy="2236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629">
        <w:rPr>
          <w:highlight w:val="white"/>
        </w:rPr>
        <w:t xml:space="preserve">Forecasting of the total review count shows that seasonality is a factor that must be considered. </w:t>
      </w:r>
      <w:r>
        <w:rPr>
          <w:highlight w:val="white"/>
        </w:rPr>
        <w:t>As can be seen, the trend chart shows an upward trend for review counts – which is good – and implies an upward trend in the number of visitors.</w:t>
      </w:r>
    </w:p>
    <w:p w14:paraId="21F72F47" w14:textId="77777777" w:rsidR="004B3312" w:rsidRDefault="004B3312" w:rsidP="004C2E1D">
      <w:pPr>
        <w:rPr>
          <w:highlight w:val="white"/>
        </w:rPr>
      </w:pPr>
    </w:p>
    <w:p w14:paraId="55F78610" w14:textId="26F58902" w:rsidR="004B3312" w:rsidRDefault="004B3312" w:rsidP="004C2E1D">
      <w:pPr>
        <w:rPr>
          <w:highlight w:val="white"/>
        </w:rPr>
      </w:pPr>
      <w:r>
        <w:rPr>
          <w:highlight w:val="white"/>
        </w:rPr>
        <w:t>What the yearly (aka seasonality) chart shows is that the months of August and November have a lower review count, hence they also likely have less users reviewing these businesses – meaning that there is opportunity to improve the businesses over these times. Or to scale businesses back to accommodate this.</w:t>
      </w:r>
    </w:p>
    <w:p w14:paraId="1383BB52" w14:textId="37D0F6EA" w:rsidR="00390E29" w:rsidRDefault="00390E29" w:rsidP="00390E29">
      <w:pPr>
        <w:pStyle w:val="Heading2"/>
      </w:pPr>
      <w:r>
        <w:t>Observation: Review Sentiment does not match star rating</w:t>
      </w:r>
    </w:p>
    <w:p w14:paraId="724219C4" w14:textId="2D4B0A38" w:rsidR="00786513" w:rsidRDefault="00CD1B21" w:rsidP="00390E29">
      <w:pPr>
        <w:rPr>
          <w:highlight w:val="white"/>
        </w:rPr>
      </w:pPr>
      <w:r w:rsidRPr="00460370">
        <w:rPr>
          <w:noProof/>
          <w:highlight w:val="white"/>
        </w:rPr>
        <w:drawing>
          <wp:anchor distT="0" distB="0" distL="114300" distR="114300" simplePos="0" relativeHeight="251661312" behindDoc="0" locked="0" layoutInCell="1" allowOverlap="1" wp14:anchorId="543FD122" wp14:editId="702F3C5B">
            <wp:simplePos x="0" y="0"/>
            <wp:positionH relativeFrom="column">
              <wp:posOffset>0</wp:posOffset>
            </wp:positionH>
            <wp:positionV relativeFrom="paragraph">
              <wp:posOffset>-2540</wp:posOffset>
            </wp:positionV>
            <wp:extent cx="3375064" cy="2186940"/>
            <wp:effectExtent l="0" t="0" r="0" b="3810"/>
            <wp:wrapSquare wrapText="bothSides"/>
            <wp:docPr id="40" name="Picture 1">
              <a:extLst xmlns:a="http://schemas.openxmlformats.org/drawingml/2006/main">
                <a:ext uri="{FF2B5EF4-FFF2-40B4-BE49-F238E27FC236}">
                  <a16:creationId xmlns:a16="http://schemas.microsoft.com/office/drawing/2014/main" id="{A101199E-5065-4F30-8AA1-23EB6A9D7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01199E-5065-4F30-8AA1-23EB6A9D7A59}"/>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375064" cy="2186940"/>
                    </a:xfrm>
                    <a:prstGeom prst="rect">
                      <a:avLst/>
                    </a:prstGeom>
                  </pic:spPr>
                </pic:pic>
              </a:graphicData>
            </a:graphic>
          </wp:anchor>
        </w:drawing>
      </w:r>
      <w:r>
        <w:rPr>
          <w:highlight w:val="white"/>
        </w:rPr>
        <w:t>The chart at left shows, by star rating, which reviews have sentiment that is considered positive and which are considered negative.</w:t>
      </w:r>
    </w:p>
    <w:p w14:paraId="32D3C61C" w14:textId="0163E9C1" w:rsidR="00CD1B21" w:rsidRDefault="00CD1B21" w:rsidP="00390E29">
      <w:pPr>
        <w:rPr>
          <w:highlight w:val="white"/>
        </w:rPr>
      </w:pPr>
    </w:p>
    <w:p w14:paraId="3FA3D991" w14:textId="7441D595" w:rsidR="00CD1B21" w:rsidRDefault="00CD1B21" w:rsidP="00CD1B21">
      <w:pPr>
        <w:rPr>
          <w:highlight w:val="white"/>
        </w:rPr>
      </w:pPr>
      <w:r>
        <w:rPr>
          <w:highlight w:val="white"/>
        </w:rPr>
        <w:t xml:space="preserve">The first anomaly appears to be that with the sentiment of the 1-star reviews. This shows that about 1/3 of 1-star reviews have </w:t>
      </w:r>
      <w:proofErr w:type="spellStart"/>
      <w:r>
        <w:rPr>
          <w:highlight w:val="white"/>
        </w:rPr>
        <w:t>sentime</w:t>
      </w:r>
      <w:proofErr w:type="spellEnd"/>
      <w:r>
        <w:rPr>
          <w:highlight w:val="white"/>
        </w:rPr>
        <w:t xml:space="preserve"> that is considered positive.</w:t>
      </w:r>
    </w:p>
    <w:p w14:paraId="1CABAE4A" w14:textId="014A1BC9" w:rsidR="00CD1B21" w:rsidRDefault="00CD1B21" w:rsidP="00CD1B21">
      <w:pPr>
        <w:rPr>
          <w:highlight w:val="white"/>
        </w:rPr>
      </w:pPr>
    </w:p>
    <w:p w14:paraId="1318ABC3" w14:textId="686DFF87" w:rsidR="00CD1B21" w:rsidRDefault="00CD1B21" w:rsidP="00CD1B21">
      <w:pPr>
        <w:rPr>
          <w:highlight w:val="white"/>
        </w:rPr>
      </w:pPr>
      <w:r>
        <w:rPr>
          <w:highlight w:val="white"/>
        </w:rPr>
        <w:t>The second anomaly is for 4-star reviews. This shows that about 1/3 of these reviews are considered negative.</w:t>
      </w:r>
    </w:p>
    <w:p w14:paraId="5EF0BA34" w14:textId="542446C3" w:rsidR="00CD1B21" w:rsidRDefault="00CD1B21" w:rsidP="00CD1B21">
      <w:pPr>
        <w:rPr>
          <w:highlight w:val="white"/>
        </w:rPr>
      </w:pPr>
    </w:p>
    <w:p w14:paraId="0EBB99EF" w14:textId="20C47C71" w:rsidR="00CD1B21" w:rsidRDefault="00CD1B21" w:rsidP="00CD1B21">
      <w:pPr>
        <w:rPr>
          <w:highlight w:val="white"/>
        </w:rPr>
      </w:pPr>
      <w:r>
        <w:rPr>
          <w:highlight w:val="white"/>
        </w:rPr>
        <w:t xml:space="preserve">The third anomaly is for 5-star reviews. About 20% of the 5-star reviews have wording that is considered negative. </w:t>
      </w:r>
    </w:p>
    <w:p w14:paraId="2CE6C887" w14:textId="2CA7B5D7" w:rsidR="008E32FC" w:rsidRDefault="008E32FC" w:rsidP="00CD1B21">
      <w:pPr>
        <w:rPr>
          <w:highlight w:val="white"/>
        </w:rPr>
      </w:pPr>
    </w:p>
    <w:p w14:paraId="14BDD29A" w14:textId="77777777" w:rsidR="008E32FC" w:rsidRDefault="008E32FC" w:rsidP="008E32FC">
      <w:pPr>
        <w:rPr>
          <w:highlight w:val="white"/>
        </w:rPr>
      </w:pPr>
      <w:r>
        <w:rPr>
          <w:highlight w:val="white"/>
        </w:rPr>
        <w:lastRenderedPageBreak/>
        <w:t xml:space="preserve">What it is NOT possible to tell from this analysis is the quality of the user. We do not know who the user is, nor do we know what they represent. We do not even know whether they are a human or whether they are a bot. </w:t>
      </w:r>
    </w:p>
    <w:p w14:paraId="1428D698" w14:textId="514508F4" w:rsidR="00390E29" w:rsidRDefault="00390E29" w:rsidP="00390E29">
      <w:pPr>
        <w:pStyle w:val="Heading2"/>
      </w:pPr>
      <w:r>
        <w:t>Observation: Review Authenticity does not match star rating</w:t>
      </w:r>
    </w:p>
    <w:p w14:paraId="59267B96" w14:textId="46FAB3C1" w:rsidR="00390E29" w:rsidRDefault="00CD1B21" w:rsidP="00390E29">
      <w:pPr>
        <w:rPr>
          <w:highlight w:val="white"/>
        </w:rPr>
      </w:pPr>
      <w:r w:rsidRPr="00460370">
        <w:rPr>
          <w:noProof/>
          <w:highlight w:val="white"/>
        </w:rPr>
        <w:drawing>
          <wp:anchor distT="0" distB="0" distL="114300" distR="114300" simplePos="0" relativeHeight="251662336" behindDoc="0" locked="0" layoutInCell="1" allowOverlap="1" wp14:anchorId="04831BC6" wp14:editId="00FE1300">
            <wp:simplePos x="0" y="0"/>
            <wp:positionH relativeFrom="column">
              <wp:posOffset>0</wp:posOffset>
            </wp:positionH>
            <wp:positionV relativeFrom="paragraph">
              <wp:posOffset>-1905</wp:posOffset>
            </wp:positionV>
            <wp:extent cx="3603775" cy="2263140"/>
            <wp:effectExtent l="0" t="0" r="0" b="3810"/>
            <wp:wrapSquare wrapText="bothSides"/>
            <wp:docPr id="41" name="Picture 6">
              <a:extLst xmlns:a="http://schemas.openxmlformats.org/drawingml/2006/main">
                <a:ext uri="{FF2B5EF4-FFF2-40B4-BE49-F238E27FC236}">
                  <a16:creationId xmlns:a16="http://schemas.microsoft.com/office/drawing/2014/main" id="{588C4A5E-A47F-46CC-9C76-76702ADCB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8C4A5E-A47F-46CC-9C76-76702ADCBFFA}"/>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603775" cy="2263140"/>
                    </a:xfrm>
                    <a:prstGeom prst="rect">
                      <a:avLst/>
                    </a:prstGeom>
                  </pic:spPr>
                </pic:pic>
              </a:graphicData>
            </a:graphic>
          </wp:anchor>
        </w:drawing>
      </w:r>
      <w:r>
        <w:rPr>
          <w:highlight w:val="white"/>
        </w:rPr>
        <w:t>The chart at left shows, by star rating, which reviews have an authenticity rating that is considered true and which are considered false.</w:t>
      </w:r>
    </w:p>
    <w:p w14:paraId="1ACED798" w14:textId="0C31ABF4" w:rsidR="00CD1B21" w:rsidRDefault="00CD1B21" w:rsidP="00390E29">
      <w:pPr>
        <w:rPr>
          <w:highlight w:val="white"/>
        </w:rPr>
      </w:pPr>
    </w:p>
    <w:p w14:paraId="689E58ED" w14:textId="23F0D22E" w:rsidR="00CD1B21" w:rsidRDefault="00CD1B21" w:rsidP="00390E29">
      <w:pPr>
        <w:rPr>
          <w:highlight w:val="white"/>
        </w:rPr>
      </w:pPr>
      <w:r>
        <w:rPr>
          <w:highlight w:val="white"/>
        </w:rPr>
        <w:t xml:space="preserve">The first anomaly is that the 1-star, 2-star and 3-star ratings </w:t>
      </w:r>
      <w:r w:rsidR="008E32FC">
        <w:rPr>
          <w:highlight w:val="white"/>
        </w:rPr>
        <w:t xml:space="preserve">have </w:t>
      </w:r>
      <w:proofErr w:type="spellStart"/>
      <w:r w:rsidR="008E32FC">
        <w:rPr>
          <w:highlight w:val="white"/>
        </w:rPr>
        <w:t>approx</w:t>
      </w:r>
      <w:proofErr w:type="spellEnd"/>
      <w:r w:rsidR="008E32FC">
        <w:rPr>
          <w:highlight w:val="white"/>
        </w:rPr>
        <w:t xml:space="preserve"> 50% of their reviews considered false.</w:t>
      </w:r>
    </w:p>
    <w:p w14:paraId="68BBFCC9" w14:textId="0EDD8F34" w:rsidR="008E32FC" w:rsidRDefault="008E32FC" w:rsidP="00390E29">
      <w:pPr>
        <w:rPr>
          <w:highlight w:val="white"/>
        </w:rPr>
      </w:pPr>
    </w:p>
    <w:p w14:paraId="64CB6BBF" w14:textId="5438D5A0" w:rsidR="008E32FC" w:rsidRDefault="008E32FC" w:rsidP="00390E29">
      <w:pPr>
        <w:rPr>
          <w:highlight w:val="white"/>
        </w:rPr>
      </w:pPr>
      <w:r>
        <w:rPr>
          <w:highlight w:val="white"/>
        </w:rPr>
        <w:t xml:space="preserve">The second anomaly is that the 4-star and 5-star ratings have </w:t>
      </w:r>
      <w:proofErr w:type="spellStart"/>
      <w:r>
        <w:rPr>
          <w:highlight w:val="white"/>
        </w:rPr>
        <w:t>approx</w:t>
      </w:r>
      <w:proofErr w:type="spellEnd"/>
      <w:r>
        <w:rPr>
          <w:highlight w:val="white"/>
        </w:rPr>
        <w:t xml:space="preserve"> 25% of their reviews that are considered false.</w:t>
      </w:r>
    </w:p>
    <w:p w14:paraId="23684740" w14:textId="728219D8" w:rsidR="008E32FC" w:rsidRDefault="008E32FC" w:rsidP="00390E29">
      <w:pPr>
        <w:rPr>
          <w:highlight w:val="white"/>
        </w:rPr>
      </w:pPr>
    </w:p>
    <w:p w14:paraId="04266B22" w14:textId="13BF7C83" w:rsidR="008E32FC" w:rsidRDefault="008E32FC" w:rsidP="00390E29">
      <w:pPr>
        <w:rPr>
          <w:highlight w:val="white"/>
        </w:rPr>
      </w:pPr>
      <w:r>
        <w:rPr>
          <w:highlight w:val="white"/>
        </w:rPr>
        <w:t xml:space="preserve">What it is NOT possible to tell from this analysis is the quality of the user. We do not know who the user is, nor do we know what they represent. We do not even know whether they are a human or whether they are a bot. </w:t>
      </w:r>
    </w:p>
    <w:p w14:paraId="3B90F38A" w14:textId="77777777" w:rsidR="00783000" w:rsidRDefault="00783000">
      <w:pPr>
        <w:rPr>
          <w:sz w:val="32"/>
          <w:szCs w:val="32"/>
        </w:rPr>
      </w:pPr>
      <w:r>
        <w:br w:type="page"/>
      </w:r>
    </w:p>
    <w:p w14:paraId="2E32710A" w14:textId="4A76686D" w:rsidR="00356A30" w:rsidRDefault="00356A30" w:rsidP="00356A30">
      <w:pPr>
        <w:pStyle w:val="Heading2"/>
      </w:pPr>
      <w:r>
        <w:lastRenderedPageBreak/>
        <w:t>Observation: Seasonality is at play for Bacchanal Buffet</w:t>
      </w:r>
    </w:p>
    <w:p w14:paraId="01C922B0" w14:textId="7A81B852" w:rsidR="00CD36C6" w:rsidRDefault="00CD36C6" w:rsidP="00CD36C6">
      <w:pPr>
        <w:rPr>
          <w:highlight w:val="white"/>
        </w:rPr>
      </w:pPr>
      <w:r>
        <w:rPr>
          <w:highlight w:val="white"/>
        </w:rPr>
        <w:t>The Bacchanal Buffet restaurant is the restaurant in Las Vegas with the highest count of reviews in the Yelp dataset.</w:t>
      </w:r>
    </w:p>
    <w:p w14:paraId="1C446F4A" w14:textId="77777777" w:rsidR="00CD36C6" w:rsidRDefault="00CD36C6" w:rsidP="00CD36C6">
      <w:pPr>
        <w:rPr>
          <w:highlight w:val="white"/>
        </w:rPr>
      </w:pPr>
    </w:p>
    <w:p w14:paraId="086E29F4" w14:textId="5936E516" w:rsidR="00CD36C6" w:rsidRDefault="00CD36C6" w:rsidP="00CD36C6">
      <w:pPr>
        <w:rPr>
          <w:highlight w:val="white"/>
        </w:rPr>
      </w:pPr>
      <w:r>
        <w:rPr>
          <w:highlight w:val="white"/>
        </w:rPr>
        <w:t xml:space="preserve">A full forecasting model was run for the Bacchanal Buffet restaurant. What it shows is that the Yelp review counts are increasing, </w:t>
      </w:r>
      <w:r w:rsidR="00591BB8">
        <w:rPr>
          <w:highlight w:val="white"/>
        </w:rPr>
        <w:t>and the forecast is increasing as well. What it also appears to show is that seasonality is at play. This requires further investigation.</w:t>
      </w:r>
    </w:p>
    <w:p w14:paraId="2294AE4D" w14:textId="3CEF8954" w:rsidR="00CD36C6" w:rsidRDefault="00CD36C6" w:rsidP="00CD36C6">
      <w:pPr>
        <w:rPr>
          <w:highlight w:val="white"/>
        </w:rPr>
      </w:pPr>
    </w:p>
    <w:p w14:paraId="4C742EB0" w14:textId="5111629C" w:rsidR="00CD36C6" w:rsidRDefault="00CD36C6" w:rsidP="00CD36C6">
      <w:pPr>
        <w:rPr>
          <w:highlight w:val="white"/>
        </w:rPr>
      </w:pPr>
      <w:r>
        <w:rPr>
          <w:noProof/>
          <w:highlight w:val="white"/>
        </w:rPr>
        <w:drawing>
          <wp:inline distT="0" distB="0" distL="0" distR="0" wp14:anchorId="23FC84B7" wp14:editId="4A18AE35">
            <wp:extent cx="5943600" cy="3539490"/>
            <wp:effectExtent l="0" t="0" r="0" b="3810"/>
            <wp:docPr id="20" name="Picture 20" descr="C:\Users\Richpat\AppData\Local\Microsoft\Windows\INetCache\Content.MSO\704217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hpat\AppData\Local\Microsoft\Windows\INetCache\Content.MSO\70421742.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7E6D4BFF" w14:textId="77777777" w:rsidR="00591BB8" w:rsidRDefault="00591BB8"/>
    <w:p w14:paraId="4D81E166" w14:textId="77777777" w:rsidR="00591BB8" w:rsidRDefault="00591BB8">
      <w:r>
        <w:t>Looking at the trend chart below, it can be seen that the trend is an increasing trend, which support what is shown by the forecast chart above.</w:t>
      </w:r>
    </w:p>
    <w:p w14:paraId="3C84BD24" w14:textId="77777777" w:rsidR="00591BB8" w:rsidRDefault="00591BB8"/>
    <w:p w14:paraId="5744E0EE" w14:textId="77777777" w:rsidR="00591BB8" w:rsidRDefault="00591BB8">
      <w:r>
        <w:t>In addition, looking at the profile of the seasonality chart, it can be seen that the periods end-February, end-April, end-September and maybe August and November are all affected.</w:t>
      </w:r>
    </w:p>
    <w:p w14:paraId="30A12EAB" w14:textId="77777777" w:rsidR="00591BB8" w:rsidRDefault="00591BB8" w:rsidP="00591BB8"/>
    <w:p w14:paraId="1644BD91" w14:textId="0875F769" w:rsidR="00356A30" w:rsidRDefault="00591BB8" w:rsidP="00591BB8">
      <w:r>
        <w:t xml:space="preserve"> </w:t>
      </w:r>
    </w:p>
    <w:p w14:paraId="4FFD8DB5" w14:textId="2CD8FD93" w:rsidR="00591BB8" w:rsidRDefault="00591BB8" w:rsidP="00591BB8">
      <w:pPr>
        <w:rPr>
          <w:sz w:val="32"/>
          <w:szCs w:val="32"/>
        </w:rPr>
      </w:pPr>
      <w:r>
        <w:rPr>
          <w:noProof/>
          <w:sz w:val="32"/>
          <w:szCs w:val="32"/>
        </w:rPr>
        <w:lastRenderedPageBreak/>
        <w:drawing>
          <wp:inline distT="0" distB="0" distL="0" distR="0" wp14:anchorId="131E7228" wp14:editId="1F5A362D">
            <wp:extent cx="5943600" cy="3937635"/>
            <wp:effectExtent l="0" t="0" r="0" b="5715"/>
            <wp:docPr id="21" name="Picture 21" descr="C:\Users\Richpat\AppData\Local\Microsoft\Windows\INetCache\Content.MSO\E0867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hpat\AppData\Local\Microsoft\Windows\INetCache\Content.MSO\E08678A0.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7340CBBF" w14:textId="77777777" w:rsidR="00591BB8" w:rsidRDefault="00591BB8"/>
    <w:p w14:paraId="6B463593" w14:textId="77777777" w:rsidR="00591BB8" w:rsidRDefault="00591BB8">
      <w:r>
        <w:t xml:space="preserve">Lastly, the forecast for individual review ratings levels show the </w:t>
      </w:r>
    </w:p>
    <w:p w14:paraId="3FE6C4FF" w14:textId="77777777" w:rsidR="00591BB8" w:rsidRDefault="00591BB8"/>
    <w:p w14:paraId="1CE23F54" w14:textId="20E3B6B5" w:rsidR="00591BB8" w:rsidRDefault="00591BB8">
      <w:pPr>
        <w:rPr>
          <w:sz w:val="32"/>
          <w:szCs w:val="32"/>
        </w:rPr>
      </w:pPr>
      <w:r>
        <w:rPr>
          <w:noProof/>
        </w:rPr>
        <w:drawing>
          <wp:inline distT="0" distB="0" distL="0" distR="0" wp14:anchorId="1668C51B" wp14:editId="51957D58">
            <wp:extent cx="5943600" cy="3625850"/>
            <wp:effectExtent l="0" t="0" r="0" b="0"/>
            <wp:docPr id="22" name="Picture 22" descr="C:\Users\Richpat\AppData\Local\Microsoft\Windows\INetCache\Content.MSO\4F3887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hpat\AppData\Local\Microsoft\Windows\INetCache\Content.MSO\4F3887AE.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r>
        <w:br w:type="page"/>
      </w:r>
    </w:p>
    <w:p w14:paraId="290FB5F7" w14:textId="4D324733" w:rsidR="00356A30" w:rsidRDefault="00356A30" w:rsidP="00356A30">
      <w:pPr>
        <w:pStyle w:val="Heading2"/>
      </w:pPr>
      <w:r>
        <w:lastRenderedPageBreak/>
        <w:t xml:space="preserve">Observation: Reduction in business at Gordon Ramsay </w:t>
      </w:r>
      <w:proofErr w:type="spellStart"/>
      <w:r>
        <w:t>BurGR</w:t>
      </w:r>
      <w:proofErr w:type="spellEnd"/>
    </w:p>
    <w:p w14:paraId="5573F92A" w14:textId="77777777" w:rsidR="00CD36C6" w:rsidRDefault="00CD36C6" w:rsidP="00356A30">
      <w:pPr>
        <w:rPr>
          <w:highlight w:val="white"/>
        </w:rPr>
      </w:pPr>
      <w:r>
        <w:rPr>
          <w:highlight w:val="white"/>
        </w:rPr>
        <w:t xml:space="preserve">The Gordon Ramsay </w:t>
      </w:r>
      <w:proofErr w:type="spellStart"/>
      <w:r>
        <w:rPr>
          <w:highlight w:val="white"/>
        </w:rPr>
        <w:t>BurGR</w:t>
      </w:r>
      <w:proofErr w:type="spellEnd"/>
      <w:r>
        <w:rPr>
          <w:highlight w:val="white"/>
        </w:rPr>
        <w:t xml:space="preserve"> restaurant is the restaurant in Las Vegas with the second highest count of reviews in the Yelp dataset.</w:t>
      </w:r>
    </w:p>
    <w:p w14:paraId="483B0DAC" w14:textId="77777777" w:rsidR="00CD36C6" w:rsidRDefault="00CD36C6" w:rsidP="00356A30">
      <w:pPr>
        <w:rPr>
          <w:highlight w:val="white"/>
        </w:rPr>
      </w:pPr>
    </w:p>
    <w:p w14:paraId="1A48AC9A" w14:textId="5D2AA64F" w:rsidR="00356A30" w:rsidRDefault="00356A30" w:rsidP="00356A30">
      <w:pPr>
        <w:rPr>
          <w:highlight w:val="white"/>
        </w:rPr>
      </w:pPr>
      <w:r>
        <w:rPr>
          <w:highlight w:val="white"/>
        </w:rPr>
        <w:t xml:space="preserve">A full forecasting model was run for Gordon Ramsay </w:t>
      </w:r>
      <w:proofErr w:type="spellStart"/>
      <w:r>
        <w:rPr>
          <w:highlight w:val="white"/>
        </w:rPr>
        <w:t>BurGR</w:t>
      </w:r>
      <w:proofErr w:type="spellEnd"/>
      <w:r>
        <w:rPr>
          <w:highlight w:val="white"/>
        </w:rPr>
        <w:t xml:space="preserve"> restaurant, and it shows that reviews are declining.</w:t>
      </w:r>
    </w:p>
    <w:p w14:paraId="650A73E5" w14:textId="77777777" w:rsidR="00356A30" w:rsidRDefault="00356A30" w:rsidP="00356A30">
      <w:pPr>
        <w:rPr>
          <w:highlight w:val="white"/>
        </w:rPr>
      </w:pPr>
    </w:p>
    <w:p w14:paraId="5AC490EE" w14:textId="1A142A10" w:rsidR="00356A30" w:rsidRDefault="00CD36C6" w:rsidP="00356A30">
      <w:pPr>
        <w:rPr>
          <w:highlight w:val="white"/>
        </w:rPr>
      </w:pPr>
      <w:r>
        <w:rPr>
          <w:highlight w:val="white"/>
        </w:rPr>
        <w:t>The p</w:t>
      </w:r>
      <w:r w:rsidR="00356A30">
        <w:rPr>
          <w:highlight w:val="white"/>
        </w:rPr>
        <w:t xml:space="preserve">eriod for this analysis was </w:t>
      </w:r>
      <w:r>
        <w:rPr>
          <w:highlight w:val="white"/>
        </w:rPr>
        <w:t xml:space="preserve">reviews from </w:t>
      </w:r>
      <w:r w:rsidR="00356A30">
        <w:rPr>
          <w:highlight w:val="white"/>
        </w:rPr>
        <w:t>2012/01/01 thru 2017/12/31 actuals and 24 months forecast 2018/0101 thru 2019/12/13.</w:t>
      </w:r>
    </w:p>
    <w:p w14:paraId="129E682E" w14:textId="620F614F" w:rsidR="00CD36C6" w:rsidRDefault="00CD36C6" w:rsidP="00356A30">
      <w:pPr>
        <w:rPr>
          <w:highlight w:val="white"/>
        </w:rPr>
      </w:pPr>
    </w:p>
    <w:p w14:paraId="0315012C" w14:textId="37EA6350" w:rsidR="00CD36C6" w:rsidRDefault="00CD36C6" w:rsidP="00356A30">
      <w:pPr>
        <w:rPr>
          <w:highlight w:val="white"/>
        </w:rPr>
      </w:pPr>
      <w:r>
        <w:rPr>
          <w:highlight w:val="white"/>
        </w:rPr>
        <w:t>The forecast chart below shows a reducing review count, which is indicative of a business that is worsening.</w:t>
      </w:r>
    </w:p>
    <w:p w14:paraId="27802889" w14:textId="7A9FE2C9" w:rsidR="00356A30" w:rsidRDefault="00356A30" w:rsidP="00356A30">
      <w:pPr>
        <w:rPr>
          <w:highlight w:val="white"/>
        </w:rPr>
      </w:pPr>
    </w:p>
    <w:p w14:paraId="62CC431C" w14:textId="0E46AC38" w:rsidR="00356A30" w:rsidRDefault="00356A30" w:rsidP="00783000">
      <w:pPr>
        <w:jc w:val="center"/>
        <w:rPr>
          <w:highlight w:val="white"/>
        </w:rPr>
      </w:pPr>
      <w:r>
        <w:rPr>
          <w:noProof/>
          <w:highlight w:val="white"/>
        </w:rPr>
        <w:drawing>
          <wp:inline distT="0" distB="0" distL="0" distR="0" wp14:anchorId="67063FF4" wp14:editId="40FEE93D">
            <wp:extent cx="5606628" cy="3338819"/>
            <wp:effectExtent l="0" t="0" r="0" b="0"/>
            <wp:docPr id="17" name="Picture 17" descr="C:\Users\Richpat\AppData\Local\Microsoft\Windows\INetCache\Content.MSO\3E690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pat\AppData\Local\Microsoft\Windows\INetCache\Content.MSO\3E690648.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723" cy="3341257"/>
                    </a:xfrm>
                    <a:prstGeom prst="rect">
                      <a:avLst/>
                    </a:prstGeom>
                    <a:noFill/>
                    <a:ln>
                      <a:noFill/>
                    </a:ln>
                  </pic:spPr>
                </pic:pic>
              </a:graphicData>
            </a:graphic>
          </wp:inline>
        </w:drawing>
      </w:r>
    </w:p>
    <w:p w14:paraId="484998C4" w14:textId="77777777" w:rsidR="00783000" w:rsidRDefault="00783000" w:rsidP="00783000">
      <w:pPr>
        <w:jc w:val="center"/>
        <w:rPr>
          <w:highlight w:val="white"/>
        </w:rPr>
      </w:pPr>
    </w:p>
    <w:p w14:paraId="20854857" w14:textId="7027AED8" w:rsidR="00356A30" w:rsidRDefault="00356A30" w:rsidP="00356A30">
      <w:pPr>
        <w:rPr>
          <w:highlight w:val="white"/>
        </w:rPr>
      </w:pPr>
      <w:r>
        <w:rPr>
          <w:highlight w:val="white"/>
        </w:rPr>
        <w:t xml:space="preserve">As can be seen by the trend chart (below), the forecast </w:t>
      </w:r>
      <w:r w:rsidR="00CD36C6">
        <w:rPr>
          <w:highlight w:val="white"/>
        </w:rPr>
        <w:t xml:space="preserve">shows </w:t>
      </w:r>
      <w:r>
        <w:rPr>
          <w:highlight w:val="white"/>
        </w:rPr>
        <w:t xml:space="preserve">that the Yelp review count will </w:t>
      </w:r>
      <w:r w:rsidR="00CD36C6">
        <w:rPr>
          <w:highlight w:val="white"/>
        </w:rPr>
        <w:t xml:space="preserve">continue to </w:t>
      </w:r>
      <w:r>
        <w:rPr>
          <w:highlight w:val="white"/>
        </w:rPr>
        <w:t>decrease over the next two years.</w:t>
      </w:r>
    </w:p>
    <w:p w14:paraId="444DA700" w14:textId="720C7D91" w:rsidR="00356A30" w:rsidRDefault="00356A30" w:rsidP="00356A30">
      <w:pPr>
        <w:rPr>
          <w:highlight w:val="white"/>
        </w:rPr>
      </w:pPr>
    </w:p>
    <w:p w14:paraId="643A2A52" w14:textId="6754024E" w:rsidR="00356A30" w:rsidRDefault="00356A30" w:rsidP="00356A30">
      <w:pPr>
        <w:rPr>
          <w:highlight w:val="white"/>
        </w:rPr>
      </w:pPr>
      <w:r>
        <w:rPr>
          <w:highlight w:val="white"/>
        </w:rPr>
        <w:t xml:space="preserve">In addition, looking at the profile of the seasonality chart, it appears as if seasonality is at play here as well. The </w:t>
      </w:r>
      <w:r w:rsidR="001E394F">
        <w:rPr>
          <w:highlight w:val="white"/>
        </w:rPr>
        <w:t>periods end-January, as well as August thru December appear to have reduced reviews – implying reduced business over this time.</w:t>
      </w:r>
    </w:p>
    <w:p w14:paraId="1CE96299" w14:textId="40784F83" w:rsidR="001E394F" w:rsidRDefault="001E394F" w:rsidP="00356A30">
      <w:pPr>
        <w:rPr>
          <w:highlight w:val="white"/>
        </w:rPr>
      </w:pPr>
    </w:p>
    <w:p w14:paraId="628F3CD0" w14:textId="35D669AD" w:rsidR="001E394F" w:rsidRDefault="001E394F" w:rsidP="00356A30">
      <w:pPr>
        <w:rPr>
          <w:highlight w:val="white"/>
        </w:rPr>
      </w:pPr>
      <w:r>
        <w:rPr>
          <w:highlight w:val="white"/>
        </w:rPr>
        <w:t>What should be investigated is “what is the difference between June/July and all other months”.</w:t>
      </w:r>
    </w:p>
    <w:p w14:paraId="586EFCF7" w14:textId="34EB81EC" w:rsidR="00356A30" w:rsidRDefault="00356A30" w:rsidP="00356A30">
      <w:pPr>
        <w:rPr>
          <w:highlight w:val="white"/>
        </w:rPr>
      </w:pPr>
    </w:p>
    <w:p w14:paraId="49E40DAE" w14:textId="122CE658" w:rsidR="00356A30" w:rsidRDefault="00356A30" w:rsidP="00356A30">
      <w:pPr>
        <w:rPr>
          <w:highlight w:val="white"/>
        </w:rPr>
      </w:pPr>
      <w:r>
        <w:rPr>
          <w:noProof/>
          <w:highlight w:val="white"/>
        </w:rPr>
        <w:drawing>
          <wp:inline distT="0" distB="0" distL="0" distR="0" wp14:anchorId="671CFB41" wp14:editId="6F2DAA7B">
            <wp:extent cx="5482918" cy="3632433"/>
            <wp:effectExtent l="0" t="0" r="3810" b="6350"/>
            <wp:docPr id="18" name="Picture 18" descr="C:\Users\Richpat\AppData\Local\Microsoft\Windows\INetCache\Content.MSO\C9706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hpat\AppData\Local\Microsoft\Windows\INetCache\Content.MSO\C9706B96.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3165" cy="3645847"/>
                    </a:xfrm>
                    <a:prstGeom prst="rect">
                      <a:avLst/>
                    </a:prstGeom>
                    <a:noFill/>
                    <a:ln>
                      <a:noFill/>
                    </a:ln>
                  </pic:spPr>
                </pic:pic>
              </a:graphicData>
            </a:graphic>
          </wp:inline>
        </w:drawing>
      </w:r>
    </w:p>
    <w:p w14:paraId="5F8D7890" w14:textId="515707CD" w:rsidR="00783000" w:rsidRDefault="00783000" w:rsidP="00356A30">
      <w:pPr>
        <w:rPr>
          <w:highlight w:val="white"/>
        </w:rPr>
      </w:pPr>
    </w:p>
    <w:p w14:paraId="12D314FF" w14:textId="5EE57153" w:rsidR="00783000" w:rsidRDefault="00783000" w:rsidP="00356A30">
      <w:pPr>
        <w:rPr>
          <w:highlight w:val="white"/>
        </w:rPr>
      </w:pPr>
      <w:r>
        <w:rPr>
          <w:highlight w:val="white"/>
        </w:rPr>
        <w:t>To complete this analysis, it would be worthwhile to identify the behavior of users at the time of giving reviews.</w:t>
      </w:r>
    </w:p>
    <w:p w14:paraId="23395D36" w14:textId="6AB9B535" w:rsidR="00783000" w:rsidRDefault="00783000" w:rsidP="00356A30">
      <w:pPr>
        <w:rPr>
          <w:highlight w:val="white"/>
        </w:rPr>
      </w:pPr>
    </w:p>
    <w:p w14:paraId="7169B53A" w14:textId="7CB05D5A" w:rsidR="00783000" w:rsidRDefault="00783000" w:rsidP="00356A30">
      <w:pPr>
        <w:rPr>
          <w:highlight w:val="white"/>
        </w:rPr>
      </w:pPr>
      <w:r>
        <w:rPr>
          <w:noProof/>
          <w:highlight w:val="white"/>
        </w:rPr>
        <w:drawing>
          <wp:inline distT="0" distB="0" distL="0" distR="0" wp14:anchorId="6EABF196" wp14:editId="2E2DE134">
            <wp:extent cx="5421043" cy="3307068"/>
            <wp:effectExtent l="0" t="0" r="8255" b="8255"/>
            <wp:docPr id="19" name="Picture 19" descr="C:\Users\Richpat\AppData\Local\Microsoft\Windows\INetCache\Content.MSO\64CA5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hpat\AppData\Local\Microsoft\Windows\INetCache\Content.MSO\64CA5414.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5330" cy="3315784"/>
                    </a:xfrm>
                    <a:prstGeom prst="rect">
                      <a:avLst/>
                    </a:prstGeom>
                    <a:noFill/>
                    <a:ln>
                      <a:noFill/>
                    </a:ln>
                  </pic:spPr>
                </pic:pic>
              </a:graphicData>
            </a:graphic>
          </wp:inline>
        </w:drawing>
      </w:r>
    </w:p>
    <w:p w14:paraId="73482E29" w14:textId="77777777" w:rsidR="00356A30" w:rsidRDefault="00356A30" w:rsidP="00390E29">
      <w:pPr>
        <w:rPr>
          <w:highlight w:val="white"/>
        </w:rPr>
      </w:pPr>
    </w:p>
    <w:p w14:paraId="63C95B7F" w14:textId="2CBBE971" w:rsidR="008C7A93" w:rsidRDefault="008C7A93" w:rsidP="00A04ECA">
      <w:pPr>
        <w:pStyle w:val="Heading1"/>
        <w:rPr>
          <w:highlight w:val="white"/>
        </w:rPr>
      </w:pPr>
      <w:r w:rsidRPr="00DE2F57">
        <w:rPr>
          <w:highlight w:val="white"/>
        </w:rPr>
        <w:lastRenderedPageBreak/>
        <w:t>Conclusions</w:t>
      </w:r>
    </w:p>
    <w:p w14:paraId="739DE289" w14:textId="76AE792A" w:rsidR="0079240C" w:rsidRDefault="0079240C" w:rsidP="0079240C">
      <w:pPr>
        <w:pStyle w:val="Heading2"/>
        <w:rPr>
          <w:highlight w:val="white"/>
        </w:rPr>
      </w:pPr>
      <w:r>
        <w:rPr>
          <w:highlight w:val="white"/>
        </w:rPr>
        <w:t>General</w:t>
      </w:r>
    </w:p>
    <w:p w14:paraId="2DBE24CF" w14:textId="358C483C" w:rsidR="006E5141" w:rsidRDefault="000354DC" w:rsidP="00993AAA">
      <w:pPr>
        <w:rPr>
          <w:highlight w:val="white"/>
        </w:rPr>
      </w:pPr>
      <w:r>
        <w:rPr>
          <w:highlight w:val="white"/>
        </w:rPr>
        <w:t>As can be seen throughout this report, analyzing the Yelp data provided a variety of topic areas that were used to conduct an analysis of crowd-sourced user reviews.</w:t>
      </w:r>
    </w:p>
    <w:p w14:paraId="5C28DFDF" w14:textId="27215BEF" w:rsidR="000354DC" w:rsidRDefault="000354DC" w:rsidP="00993AAA">
      <w:pPr>
        <w:rPr>
          <w:highlight w:val="white"/>
        </w:rPr>
      </w:pPr>
    </w:p>
    <w:p w14:paraId="45D0A535" w14:textId="665D007D" w:rsidR="000354DC" w:rsidRDefault="000354DC" w:rsidP="00993AAA">
      <w:pPr>
        <w:rPr>
          <w:highlight w:val="white"/>
        </w:rPr>
      </w:pPr>
      <w:r>
        <w:rPr>
          <w:highlight w:val="white"/>
        </w:rPr>
        <w:t>The analysis, including modeling, covered the following areas:</w:t>
      </w:r>
    </w:p>
    <w:p w14:paraId="18E8AC08" w14:textId="0A11A831" w:rsidR="000354DC" w:rsidRDefault="000354DC" w:rsidP="000354DC">
      <w:pPr>
        <w:pStyle w:val="ListParagraph"/>
        <w:numPr>
          <w:ilvl w:val="0"/>
          <w:numId w:val="25"/>
        </w:numPr>
        <w:rPr>
          <w:highlight w:val="white"/>
        </w:rPr>
      </w:pPr>
      <w:r>
        <w:rPr>
          <w:highlight w:val="white"/>
        </w:rPr>
        <w:t>Text mining to derive review sentiment analysis</w:t>
      </w:r>
    </w:p>
    <w:p w14:paraId="626E1AEB" w14:textId="7E26F6F9" w:rsidR="000354DC" w:rsidRDefault="000354DC" w:rsidP="000354DC">
      <w:pPr>
        <w:pStyle w:val="ListParagraph"/>
        <w:numPr>
          <w:ilvl w:val="0"/>
          <w:numId w:val="25"/>
        </w:numPr>
        <w:rPr>
          <w:highlight w:val="white"/>
        </w:rPr>
      </w:pPr>
      <w:r>
        <w:rPr>
          <w:highlight w:val="white"/>
        </w:rPr>
        <w:t>Text mining to derive review authenticity analysis</w:t>
      </w:r>
    </w:p>
    <w:p w14:paraId="37DDAB5D" w14:textId="437A66D6" w:rsidR="000354DC" w:rsidRDefault="000354DC" w:rsidP="000354DC">
      <w:pPr>
        <w:pStyle w:val="ListParagraph"/>
        <w:numPr>
          <w:ilvl w:val="0"/>
          <w:numId w:val="25"/>
        </w:numPr>
        <w:rPr>
          <w:highlight w:val="white"/>
        </w:rPr>
      </w:pPr>
      <w:r>
        <w:rPr>
          <w:highlight w:val="white"/>
        </w:rPr>
        <w:t>Text mining to derive tip sentiment analysis</w:t>
      </w:r>
    </w:p>
    <w:p w14:paraId="49C7E99F" w14:textId="4A4D14C1" w:rsidR="000354DC" w:rsidRDefault="000354DC" w:rsidP="000354DC">
      <w:pPr>
        <w:pStyle w:val="ListParagraph"/>
        <w:numPr>
          <w:ilvl w:val="0"/>
          <w:numId w:val="25"/>
        </w:numPr>
        <w:rPr>
          <w:highlight w:val="white"/>
        </w:rPr>
      </w:pPr>
      <w:r>
        <w:rPr>
          <w:highlight w:val="white"/>
        </w:rPr>
        <w:t>Topic modeling of reviews to segment reviews</w:t>
      </w:r>
    </w:p>
    <w:p w14:paraId="0A21FA5F" w14:textId="364F8B51" w:rsidR="000354DC" w:rsidRDefault="000354DC" w:rsidP="000354DC">
      <w:pPr>
        <w:pStyle w:val="ListParagraph"/>
        <w:numPr>
          <w:ilvl w:val="0"/>
          <w:numId w:val="25"/>
        </w:numPr>
        <w:rPr>
          <w:highlight w:val="white"/>
        </w:rPr>
      </w:pPr>
      <w:r>
        <w:rPr>
          <w:highlight w:val="white"/>
        </w:rPr>
        <w:t>Review count and rating forecasting</w:t>
      </w:r>
    </w:p>
    <w:p w14:paraId="24A06CC2" w14:textId="79DEEAE4" w:rsidR="000354DC" w:rsidRDefault="000354DC" w:rsidP="000354DC">
      <w:pPr>
        <w:pStyle w:val="ListParagraph"/>
        <w:numPr>
          <w:ilvl w:val="0"/>
          <w:numId w:val="25"/>
        </w:numPr>
        <w:rPr>
          <w:highlight w:val="white"/>
        </w:rPr>
      </w:pPr>
      <w:r>
        <w:rPr>
          <w:highlight w:val="white"/>
        </w:rPr>
        <w:t>Review seasonality analysis</w:t>
      </w:r>
    </w:p>
    <w:p w14:paraId="77E62370" w14:textId="1E0E8B87" w:rsidR="000354DC" w:rsidRDefault="000354DC" w:rsidP="000354DC">
      <w:pPr>
        <w:pStyle w:val="ListParagraph"/>
        <w:numPr>
          <w:ilvl w:val="0"/>
          <w:numId w:val="25"/>
        </w:numPr>
        <w:rPr>
          <w:highlight w:val="white"/>
        </w:rPr>
      </w:pPr>
      <w:r>
        <w:rPr>
          <w:highlight w:val="white"/>
        </w:rPr>
        <w:t>Photo analysis for photo segmentation</w:t>
      </w:r>
    </w:p>
    <w:p w14:paraId="2F0B6D85" w14:textId="31527925" w:rsidR="000354DC" w:rsidRDefault="000354DC" w:rsidP="000354DC">
      <w:pPr>
        <w:pStyle w:val="ListParagraph"/>
        <w:numPr>
          <w:ilvl w:val="0"/>
          <w:numId w:val="25"/>
        </w:numPr>
        <w:rPr>
          <w:highlight w:val="white"/>
        </w:rPr>
      </w:pPr>
      <w:r>
        <w:rPr>
          <w:highlight w:val="white"/>
        </w:rPr>
        <w:t>Geo visualization for business selection</w:t>
      </w:r>
    </w:p>
    <w:p w14:paraId="43FE4B38" w14:textId="61BBEE7A" w:rsidR="000354DC" w:rsidRDefault="000354DC" w:rsidP="000354DC">
      <w:pPr>
        <w:rPr>
          <w:highlight w:val="white"/>
        </w:rPr>
      </w:pPr>
    </w:p>
    <w:p w14:paraId="01B89F82" w14:textId="1342E935" w:rsidR="000354DC" w:rsidRDefault="000354DC" w:rsidP="000354DC">
      <w:pPr>
        <w:rPr>
          <w:highlight w:val="white"/>
        </w:rPr>
      </w:pPr>
      <w:r>
        <w:rPr>
          <w:highlight w:val="white"/>
        </w:rPr>
        <w:t>From this analysis, a number of observations were derived</w:t>
      </w:r>
      <w:r w:rsidR="00AF27A0">
        <w:rPr>
          <w:highlight w:val="white"/>
        </w:rPr>
        <w:t>, including:</w:t>
      </w:r>
    </w:p>
    <w:p w14:paraId="1B7063A8" w14:textId="7A6500DA" w:rsidR="00AF27A0" w:rsidRDefault="00AF27A0" w:rsidP="00AF27A0">
      <w:pPr>
        <w:pStyle w:val="ListParagraph"/>
        <w:numPr>
          <w:ilvl w:val="0"/>
          <w:numId w:val="25"/>
        </w:numPr>
        <w:rPr>
          <w:highlight w:val="white"/>
        </w:rPr>
      </w:pPr>
      <w:r>
        <w:rPr>
          <w:highlight w:val="white"/>
        </w:rPr>
        <w:t>Seasonality identification from forecasting</w:t>
      </w:r>
    </w:p>
    <w:p w14:paraId="4C8DBE84" w14:textId="7AC6E21E" w:rsidR="00AF27A0" w:rsidRDefault="00AF27A0" w:rsidP="00AF27A0">
      <w:pPr>
        <w:pStyle w:val="ListParagraph"/>
        <w:numPr>
          <w:ilvl w:val="0"/>
          <w:numId w:val="25"/>
        </w:numPr>
        <w:rPr>
          <w:highlight w:val="white"/>
        </w:rPr>
      </w:pPr>
      <w:r>
        <w:rPr>
          <w:highlight w:val="white"/>
        </w:rPr>
        <w:t>Conflict between star ratings and sentiment</w:t>
      </w:r>
    </w:p>
    <w:p w14:paraId="3ADD93A2" w14:textId="78370C50" w:rsidR="00AF27A0" w:rsidRDefault="00AF27A0" w:rsidP="00AF27A0">
      <w:pPr>
        <w:pStyle w:val="ListParagraph"/>
        <w:numPr>
          <w:ilvl w:val="0"/>
          <w:numId w:val="25"/>
        </w:numPr>
        <w:rPr>
          <w:highlight w:val="white"/>
        </w:rPr>
      </w:pPr>
      <w:r>
        <w:rPr>
          <w:highlight w:val="white"/>
        </w:rPr>
        <w:t>Conflicts between star ratings and authenticity</w:t>
      </w:r>
    </w:p>
    <w:p w14:paraId="72E046E8" w14:textId="0928773B" w:rsidR="00AF27A0" w:rsidRDefault="00AF27A0" w:rsidP="00AF27A0">
      <w:pPr>
        <w:rPr>
          <w:highlight w:val="white"/>
        </w:rPr>
      </w:pPr>
    </w:p>
    <w:p w14:paraId="7072C109" w14:textId="0772BFB9" w:rsidR="00AF27A0" w:rsidRDefault="00AF27A0" w:rsidP="00AF27A0">
      <w:pPr>
        <w:rPr>
          <w:highlight w:val="white"/>
        </w:rPr>
      </w:pPr>
      <w:r>
        <w:rPr>
          <w:highlight w:val="white"/>
        </w:rPr>
        <w:t>The takeaways from this for geographic areas or business groups are:</w:t>
      </w:r>
    </w:p>
    <w:p w14:paraId="5831CE2F" w14:textId="5438666E" w:rsidR="00AF27A0" w:rsidRDefault="00AF27A0" w:rsidP="00AF27A0">
      <w:pPr>
        <w:pStyle w:val="ListParagraph"/>
        <w:numPr>
          <w:ilvl w:val="0"/>
          <w:numId w:val="25"/>
        </w:numPr>
        <w:rPr>
          <w:highlight w:val="white"/>
        </w:rPr>
      </w:pPr>
      <w:r>
        <w:rPr>
          <w:highlight w:val="white"/>
        </w:rPr>
        <w:t xml:space="preserve">Social Media strategy can be enhanced by reviewing </w:t>
      </w:r>
      <w:proofErr w:type="spellStart"/>
      <w:r>
        <w:rPr>
          <w:highlight w:val="white"/>
        </w:rPr>
        <w:t>theses</w:t>
      </w:r>
      <w:proofErr w:type="spellEnd"/>
      <w:r>
        <w:rPr>
          <w:highlight w:val="white"/>
        </w:rPr>
        <w:t xml:space="preserve"> results</w:t>
      </w:r>
    </w:p>
    <w:p w14:paraId="12BE78EF" w14:textId="6C14BD94" w:rsidR="00AF27A0" w:rsidRDefault="00AF27A0" w:rsidP="00AF27A0">
      <w:pPr>
        <w:pStyle w:val="ListParagraph"/>
        <w:numPr>
          <w:ilvl w:val="0"/>
          <w:numId w:val="25"/>
        </w:numPr>
        <w:rPr>
          <w:highlight w:val="white"/>
        </w:rPr>
      </w:pPr>
      <w:r>
        <w:rPr>
          <w:highlight w:val="white"/>
        </w:rPr>
        <w:t>Business cycles can be identified using these results</w:t>
      </w:r>
    </w:p>
    <w:p w14:paraId="72B9D59E" w14:textId="081A7B32" w:rsidR="00AF27A0" w:rsidRDefault="00AF27A0" w:rsidP="00AF27A0">
      <w:pPr>
        <w:pStyle w:val="ListParagraph"/>
        <w:numPr>
          <w:ilvl w:val="0"/>
          <w:numId w:val="25"/>
        </w:numPr>
        <w:rPr>
          <w:highlight w:val="white"/>
        </w:rPr>
      </w:pPr>
      <w:r>
        <w:rPr>
          <w:highlight w:val="white"/>
        </w:rPr>
        <w:t>Comparative behavior can be derived based on topic modeling</w:t>
      </w:r>
    </w:p>
    <w:p w14:paraId="7AF4EE59" w14:textId="0BEC6C0D" w:rsidR="00AF27A0" w:rsidRDefault="00AF27A0" w:rsidP="00AF27A0">
      <w:pPr>
        <w:rPr>
          <w:highlight w:val="white"/>
        </w:rPr>
      </w:pPr>
    </w:p>
    <w:p w14:paraId="07F9D670" w14:textId="1F36C48F" w:rsidR="00AF27A0" w:rsidRDefault="00AF27A0" w:rsidP="00AF27A0">
      <w:pPr>
        <w:rPr>
          <w:highlight w:val="white"/>
        </w:rPr>
      </w:pPr>
      <w:r>
        <w:rPr>
          <w:highlight w:val="white"/>
        </w:rPr>
        <w:t>To conclude, there is a wealth of information contained in the Yelp dataset that allowed conclusions to be drawn from the analysis.</w:t>
      </w:r>
    </w:p>
    <w:p w14:paraId="058A6D67" w14:textId="2A93CD94" w:rsidR="00AF27A0" w:rsidRDefault="00AF27A0" w:rsidP="00AF27A0">
      <w:pPr>
        <w:rPr>
          <w:highlight w:val="white"/>
        </w:rPr>
      </w:pPr>
    </w:p>
    <w:p w14:paraId="03427359" w14:textId="30FAF043" w:rsidR="00AF27A0" w:rsidRDefault="00AF27A0" w:rsidP="00AF27A0">
      <w:pPr>
        <w:rPr>
          <w:highlight w:val="white"/>
        </w:rPr>
      </w:pPr>
      <w:r>
        <w:rPr>
          <w:highlight w:val="white"/>
        </w:rPr>
        <w:t xml:space="preserve">In addition, some of the analysis left some questions that require answers for further analysis. </w:t>
      </w:r>
    </w:p>
    <w:p w14:paraId="25E0014D" w14:textId="1D9E9AFA" w:rsidR="00AF27A0" w:rsidRDefault="00AF27A0" w:rsidP="00AF27A0">
      <w:pPr>
        <w:rPr>
          <w:highlight w:val="white"/>
        </w:rPr>
      </w:pPr>
    </w:p>
    <w:p w14:paraId="68AC1E8B" w14:textId="0A56AB2B" w:rsidR="00AF27A0" w:rsidRDefault="00AF27A0" w:rsidP="00AF27A0">
      <w:pPr>
        <w:rPr>
          <w:highlight w:val="white"/>
        </w:rPr>
      </w:pPr>
      <w:r>
        <w:rPr>
          <w:highlight w:val="white"/>
        </w:rPr>
        <w:t>Lastly, there is further analysis that can be conducted on the Yelp data that we did not cover:</w:t>
      </w:r>
    </w:p>
    <w:p w14:paraId="39F140A7" w14:textId="3F600377" w:rsidR="00AF27A0" w:rsidRDefault="00AF27A0" w:rsidP="00AF27A0">
      <w:pPr>
        <w:pStyle w:val="ListParagraph"/>
        <w:numPr>
          <w:ilvl w:val="0"/>
          <w:numId w:val="25"/>
        </w:numPr>
        <w:rPr>
          <w:highlight w:val="white"/>
        </w:rPr>
      </w:pPr>
      <w:r>
        <w:rPr>
          <w:highlight w:val="white"/>
        </w:rPr>
        <w:t>User</w:t>
      </w:r>
    </w:p>
    <w:p w14:paraId="19937413" w14:textId="154CD002" w:rsidR="00AF27A0" w:rsidRDefault="00AF27A0" w:rsidP="00AF27A0">
      <w:pPr>
        <w:pStyle w:val="ListParagraph"/>
        <w:numPr>
          <w:ilvl w:val="0"/>
          <w:numId w:val="25"/>
        </w:numPr>
        <w:rPr>
          <w:highlight w:val="white"/>
        </w:rPr>
      </w:pPr>
      <w:r>
        <w:rPr>
          <w:highlight w:val="white"/>
        </w:rPr>
        <w:t>Prediction of star ratings</w:t>
      </w:r>
      <w:bookmarkStart w:id="7" w:name="_GoBack"/>
      <w:bookmarkEnd w:id="7"/>
    </w:p>
    <w:sectPr w:rsidR="00AF27A0">
      <w:headerReference w:type="defaul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C8DE9" w14:textId="77777777" w:rsidR="00C27EA7" w:rsidRDefault="00C27EA7" w:rsidP="004336EA">
      <w:pPr>
        <w:spacing w:line="240" w:lineRule="auto"/>
      </w:pPr>
      <w:r>
        <w:separator/>
      </w:r>
    </w:p>
  </w:endnote>
  <w:endnote w:type="continuationSeparator" w:id="0">
    <w:p w14:paraId="274751CA" w14:textId="77777777" w:rsidR="00C27EA7" w:rsidRDefault="00C27EA7" w:rsidP="00433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BC7A3" w14:textId="77777777" w:rsidR="00C27EA7" w:rsidRDefault="00C27EA7" w:rsidP="004336EA">
      <w:pPr>
        <w:spacing w:line="240" w:lineRule="auto"/>
      </w:pPr>
      <w:r>
        <w:separator/>
      </w:r>
    </w:p>
  </w:footnote>
  <w:footnote w:type="continuationSeparator" w:id="0">
    <w:p w14:paraId="2E549874" w14:textId="77777777" w:rsidR="00C27EA7" w:rsidRDefault="00C27EA7" w:rsidP="004336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598101175"/>
      <w:docPartObj>
        <w:docPartGallery w:val="Page Numbers (Top of Page)"/>
        <w:docPartUnique/>
      </w:docPartObj>
    </w:sdtPr>
    <w:sdtEndPr>
      <w:rPr>
        <w:b/>
        <w:bCs/>
        <w:noProof/>
        <w:color w:val="auto"/>
        <w:spacing w:val="0"/>
      </w:rPr>
    </w:sdtEndPr>
    <w:sdtContent>
      <w:p w14:paraId="18B7ED7C" w14:textId="1F2E67C0" w:rsidR="00CD1B21" w:rsidRDefault="00CD1B2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01D3CAC" w14:textId="77777777" w:rsidR="00CD1B21" w:rsidRDefault="00CD1B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74A"/>
    <w:multiLevelType w:val="hybridMultilevel"/>
    <w:tmpl w:val="A3407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A1897"/>
    <w:multiLevelType w:val="hybridMultilevel"/>
    <w:tmpl w:val="1E867A4E"/>
    <w:lvl w:ilvl="0" w:tplc="F3E4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A25C2"/>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D1328"/>
    <w:multiLevelType w:val="hybridMultilevel"/>
    <w:tmpl w:val="AB4C1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D690E"/>
    <w:multiLevelType w:val="hybridMultilevel"/>
    <w:tmpl w:val="AD729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27870"/>
    <w:multiLevelType w:val="hybridMultilevel"/>
    <w:tmpl w:val="7F661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B0E01"/>
    <w:multiLevelType w:val="hybridMultilevel"/>
    <w:tmpl w:val="D0F25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363833"/>
    <w:multiLevelType w:val="hybridMultilevel"/>
    <w:tmpl w:val="425A0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10C44"/>
    <w:multiLevelType w:val="hybridMultilevel"/>
    <w:tmpl w:val="2928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D87BD8"/>
    <w:multiLevelType w:val="multilevel"/>
    <w:tmpl w:val="B734D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F056E24"/>
    <w:multiLevelType w:val="hybridMultilevel"/>
    <w:tmpl w:val="743A3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A2767"/>
    <w:multiLevelType w:val="hybridMultilevel"/>
    <w:tmpl w:val="AFEEC35E"/>
    <w:lvl w:ilvl="0" w:tplc="6E52AFF4">
      <w:start w:val="1"/>
      <w:numFmt w:val="decimal"/>
      <w:lvlText w:val="(%1)"/>
      <w:lvlJc w:val="left"/>
      <w:pPr>
        <w:ind w:left="720" w:hanging="360"/>
      </w:pPr>
      <w:rPr>
        <w:rFonts w:ascii="Arial" w:eastAsia="Arial" w:hAnsi="Arial" w:cs="Aria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D91321"/>
    <w:multiLevelType w:val="hybridMultilevel"/>
    <w:tmpl w:val="FEC69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A78C5"/>
    <w:multiLevelType w:val="hybridMultilevel"/>
    <w:tmpl w:val="F572C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17666D"/>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4F1498"/>
    <w:multiLevelType w:val="hybridMultilevel"/>
    <w:tmpl w:val="9E3AAA60"/>
    <w:lvl w:ilvl="0" w:tplc="F0CC5E7E">
      <w:start w:val="1"/>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4A46A27"/>
    <w:multiLevelType w:val="hybridMultilevel"/>
    <w:tmpl w:val="DE922A7A"/>
    <w:lvl w:ilvl="0" w:tplc="7520CA48">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164584"/>
    <w:multiLevelType w:val="hybridMultilevel"/>
    <w:tmpl w:val="208AA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6245DB"/>
    <w:multiLevelType w:val="hybridMultilevel"/>
    <w:tmpl w:val="513CE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236E21"/>
    <w:multiLevelType w:val="hybridMultilevel"/>
    <w:tmpl w:val="597A3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F86E22"/>
    <w:multiLevelType w:val="hybridMultilevel"/>
    <w:tmpl w:val="F726EF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B85282"/>
    <w:multiLevelType w:val="hybridMultilevel"/>
    <w:tmpl w:val="E544D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7355F8"/>
    <w:multiLevelType w:val="hybridMultilevel"/>
    <w:tmpl w:val="9AD8F87A"/>
    <w:lvl w:ilvl="0" w:tplc="AB3497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410105"/>
    <w:multiLevelType w:val="hybridMultilevel"/>
    <w:tmpl w:val="A1025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A57389"/>
    <w:multiLevelType w:val="hybridMultilevel"/>
    <w:tmpl w:val="FEF6D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AD0570"/>
    <w:multiLevelType w:val="hybridMultilevel"/>
    <w:tmpl w:val="154A1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37166"/>
    <w:multiLevelType w:val="hybridMultilevel"/>
    <w:tmpl w:val="71E82AD0"/>
    <w:lvl w:ilvl="0" w:tplc="B1E427CE">
      <w:start w:val="1"/>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155F26"/>
    <w:multiLevelType w:val="hybridMultilevel"/>
    <w:tmpl w:val="1E867A4E"/>
    <w:lvl w:ilvl="0" w:tplc="F3E4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4B3363"/>
    <w:multiLevelType w:val="hybridMultilevel"/>
    <w:tmpl w:val="07D85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297857"/>
    <w:multiLevelType w:val="hybridMultilevel"/>
    <w:tmpl w:val="714E3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F40C60"/>
    <w:multiLevelType w:val="hybridMultilevel"/>
    <w:tmpl w:val="B7527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131BBF"/>
    <w:multiLevelType w:val="hybridMultilevel"/>
    <w:tmpl w:val="E60011C0"/>
    <w:lvl w:ilvl="0" w:tplc="C67E4B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7249F1"/>
    <w:multiLevelType w:val="hybridMultilevel"/>
    <w:tmpl w:val="90DE1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E56DA3"/>
    <w:multiLevelType w:val="hybridMultilevel"/>
    <w:tmpl w:val="695EC454"/>
    <w:lvl w:ilvl="0" w:tplc="EAAA21E4">
      <w:start w:val="6"/>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4"/>
  </w:num>
  <w:num w:numId="4">
    <w:abstractNumId w:val="20"/>
  </w:num>
  <w:num w:numId="5">
    <w:abstractNumId w:val="24"/>
  </w:num>
  <w:num w:numId="6">
    <w:abstractNumId w:val="8"/>
  </w:num>
  <w:num w:numId="7">
    <w:abstractNumId w:val="3"/>
  </w:num>
  <w:num w:numId="8">
    <w:abstractNumId w:val="6"/>
  </w:num>
  <w:num w:numId="9">
    <w:abstractNumId w:val="19"/>
  </w:num>
  <w:num w:numId="10">
    <w:abstractNumId w:val="30"/>
  </w:num>
  <w:num w:numId="11">
    <w:abstractNumId w:val="10"/>
  </w:num>
  <w:num w:numId="12">
    <w:abstractNumId w:val="16"/>
  </w:num>
  <w:num w:numId="13">
    <w:abstractNumId w:val="33"/>
  </w:num>
  <w:num w:numId="14">
    <w:abstractNumId w:val="18"/>
  </w:num>
  <w:num w:numId="15">
    <w:abstractNumId w:val="12"/>
  </w:num>
  <w:num w:numId="16">
    <w:abstractNumId w:val="14"/>
  </w:num>
  <w:num w:numId="17">
    <w:abstractNumId w:val="21"/>
  </w:num>
  <w:num w:numId="18">
    <w:abstractNumId w:val="2"/>
  </w:num>
  <w:num w:numId="19">
    <w:abstractNumId w:val="29"/>
  </w:num>
  <w:num w:numId="20">
    <w:abstractNumId w:val="26"/>
  </w:num>
  <w:num w:numId="21">
    <w:abstractNumId w:val="7"/>
  </w:num>
  <w:num w:numId="22">
    <w:abstractNumId w:val="11"/>
  </w:num>
  <w:num w:numId="23">
    <w:abstractNumId w:val="13"/>
  </w:num>
  <w:num w:numId="24">
    <w:abstractNumId w:val="32"/>
  </w:num>
  <w:num w:numId="25">
    <w:abstractNumId w:val="15"/>
  </w:num>
  <w:num w:numId="26">
    <w:abstractNumId w:val="5"/>
  </w:num>
  <w:num w:numId="27">
    <w:abstractNumId w:val="22"/>
  </w:num>
  <w:num w:numId="28">
    <w:abstractNumId w:val="17"/>
  </w:num>
  <w:num w:numId="29">
    <w:abstractNumId w:val="25"/>
  </w:num>
  <w:num w:numId="30">
    <w:abstractNumId w:val="28"/>
  </w:num>
  <w:num w:numId="31">
    <w:abstractNumId w:val="0"/>
  </w:num>
  <w:num w:numId="32">
    <w:abstractNumId w:val="31"/>
  </w:num>
  <w:num w:numId="33">
    <w:abstractNumId w:val="1"/>
  </w:num>
  <w:num w:numId="3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tterjee, Debasis (Salient CRGT)">
    <w15:presenceInfo w15:providerId="AD" w15:userId="S::dchatterjee@uspto.gov::223f7ebb-ba45-4440-880a-f36c8535ed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B1D"/>
    <w:rsid w:val="00000E0C"/>
    <w:rsid w:val="00016322"/>
    <w:rsid w:val="00016716"/>
    <w:rsid w:val="000354DC"/>
    <w:rsid w:val="00041070"/>
    <w:rsid w:val="00050522"/>
    <w:rsid w:val="000574DD"/>
    <w:rsid w:val="0006052A"/>
    <w:rsid w:val="000619F0"/>
    <w:rsid w:val="000654DB"/>
    <w:rsid w:val="0007702C"/>
    <w:rsid w:val="000A5D69"/>
    <w:rsid w:val="000A634F"/>
    <w:rsid w:val="000B352C"/>
    <w:rsid w:val="000C5AD1"/>
    <w:rsid w:val="000D380A"/>
    <w:rsid w:val="000E62C0"/>
    <w:rsid w:val="000F2A07"/>
    <w:rsid w:val="000F4E50"/>
    <w:rsid w:val="001074B4"/>
    <w:rsid w:val="00116933"/>
    <w:rsid w:val="00117952"/>
    <w:rsid w:val="00121823"/>
    <w:rsid w:val="00122A90"/>
    <w:rsid w:val="00127415"/>
    <w:rsid w:val="001309C8"/>
    <w:rsid w:val="00136321"/>
    <w:rsid w:val="001547DD"/>
    <w:rsid w:val="0016218E"/>
    <w:rsid w:val="0017707D"/>
    <w:rsid w:val="00181EF1"/>
    <w:rsid w:val="001A7431"/>
    <w:rsid w:val="001B2B34"/>
    <w:rsid w:val="001C48AC"/>
    <w:rsid w:val="001D39D7"/>
    <w:rsid w:val="001E0C71"/>
    <w:rsid w:val="001E394F"/>
    <w:rsid w:val="0020403B"/>
    <w:rsid w:val="002214B2"/>
    <w:rsid w:val="00223CB8"/>
    <w:rsid w:val="0022504D"/>
    <w:rsid w:val="002330A0"/>
    <w:rsid w:val="00245EF5"/>
    <w:rsid w:val="00252EC3"/>
    <w:rsid w:val="002676FD"/>
    <w:rsid w:val="00275F4D"/>
    <w:rsid w:val="00290943"/>
    <w:rsid w:val="00292534"/>
    <w:rsid w:val="002A05AB"/>
    <w:rsid w:val="002A0660"/>
    <w:rsid w:val="002A206B"/>
    <w:rsid w:val="002A3F08"/>
    <w:rsid w:val="002D2C24"/>
    <w:rsid w:val="002E131B"/>
    <w:rsid w:val="002E1FA3"/>
    <w:rsid w:val="002E54A7"/>
    <w:rsid w:val="002F2480"/>
    <w:rsid w:val="002F3179"/>
    <w:rsid w:val="00322E92"/>
    <w:rsid w:val="00327650"/>
    <w:rsid w:val="0033113D"/>
    <w:rsid w:val="00346C3E"/>
    <w:rsid w:val="00356A30"/>
    <w:rsid w:val="00382A8A"/>
    <w:rsid w:val="00390E29"/>
    <w:rsid w:val="00395ED8"/>
    <w:rsid w:val="003A28B5"/>
    <w:rsid w:val="003B5E5A"/>
    <w:rsid w:val="003E00A9"/>
    <w:rsid w:val="004336EA"/>
    <w:rsid w:val="00442D41"/>
    <w:rsid w:val="004459A5"/>
    <w:rsid w:val="00460370"/>
    <w:rsid w:val="00460A1F"/>
    <w:rsid w:val="004650CF"/>
    <w:rsid w:val="00485864"/>
    <w:rsid w:val="004A2BE1"/>
    <w:rsid w:val="004A3B49"/>
    <w:rsid w:val="004A75D6"/>
    <w:rsid w:val="004A7E9D"/>
    <w:rsid w:val="004B1737"/>
    <w:rsid w:val="004B3312"/>
    <w:rsid w:val="004C2E1D"/>
    <w:rsid w:val="004D3D56"/>
    <w:rsid w:val="004D5892"/>
    <w:rsid w:val="004E19C0"/>
    <w:rsid w:val="004E2E6D"/>
    <w:rsid w:val="004E5237"/>
    <w:rsid w:val="005316A4"/>
    <w:rsid w:val="0053786B"/>
    <w:rsid w:val="0054398B"/>
    <w:rsid w:val="00552026"/>
    <w:rsid w:val="005670DD"/>
    <w:rsid w:val="00591932"/>
    <w:rsid w:val="00591BB8"/>
    <w:rsid w:val="00596C6D"/>
    <w:rsid w:val="005C1437"/>
    <w:rsid w:val="005D78E2"/>
    <w:rsid w:val="005D7C15"/>
    <w:rsid w:val="005E6B19"/>
    <w:rsid w:val="006249FC"/>
    <w:rsid w:val="00634D85"/>
    <w:rsid w:val="006439B2"/>
    <w:rsid w:val="006504EF"/>
    <w:rsid w:val="00652B86"/>
    <w:rsid w:val="00683982"/>
    <w:rsid w:val="006866B4"/>
    <w:rsid w:val="00690C51"/>
    <w:rsid w:val="006A3121"/>
    <w:rsid w:val="006A5B7A"/>
    <w:rsid w:val="006B0DB9"/>
    <w:rsid w:val="006D6C18"/>
    <w:rsid w:val="006E1B48"/>
    <w:rsid w:val="006E4D9E"/>
    <w:rsid w:val="006E5141"/>
    <w:rsid w:val="00706012"/>
    <w:rsid w:val="00737139"/>
    <w:rsid w:val="007379E3"/>
    <w:rsid w:val="007436D7"/>
    <w:rsid w:val="00764078"/>
    <w:rsid w:val="0076553B"/>
    <w:rsid w:val="0077406B"/>
    <w:rsid w:val="00783000"/>
    <w:rsid w:val="00786513"/>
    <w:rsid w:val="00791B3A"/>
    <w:rsid w:val="0079240C"/>
    <w:rsid w:val="007A04A9"/>
    <w:rsid w:val="007B49F8"/>
    <w:rsid w:val="007C4B2F"/>
    <w:rsid w:val="007C4E3E"/>
    <w:rsid w:val="007D6585"/>
    <w:rsid w:val="007E3ED0"/>
    <w:rsid w:val="007E6DF7"/>
    <w:rsid w:val="00802BFF"/>
    <w:rsid w:val="00803CBB"/>
    <w:rsid w:val="00842794"/>
    <w:rsid w:val="00866BFD"/>
    <w:rsid w:val="0087028F"/>
    <w:rsid w:val="00871680"/>
    <w:rsid w:val="00892C65"/>
    <w:rsid w:val="008976B8"/>
    <w:rsid w:val="008B27F3"/>
    <w:rsid w:val="008B5D5C"/>
    <w:rsid w:val="008B6476"/>
    <w:rsid w:val="008C7A93"/>
    <w:rsid w:val="008E32FC"/>
    <w:rsid w:val="008E49C1"/>
    <w:rsid w:val="008E5499"/>
    <w:rsid w:val="008E7FFA"/>
    <w:rsid w:val="008F6728"/>
    <w:rsid w:val="00903549"/>
    <w:rsid w:val="009036F9"/>
    <w:rsid w:val="00914CE5"/>
    <w:rsid w:val="00936399"/>
    <w:rsid w:val="00937D3B"/>
    <w:rsid w:val="00973102"/>
    <w:rsid w:val="009750F6"/>
    <w:rsid w:val="00985BC4"/>
    <w:rsid w:val="00991C78"/>
    <w:rsid w:val="00993AAA"/>
    <w:rsid w:val="00993C2A"/>
    <w:rsid w:val="009962BF"/>
    <w:rsid w:val="009A43E6"/>
    <w:rsid w:val="009A5C82"/>
    <w:rsid w:val="009B0F7F"/>
    <w:rsid w:val="009B351F"/>
    <w:rsid w:val="009C5612"/>
    <w:rsid w:val="009E2DD9"/>
    <w:rsid w:val="009E3713"/>
    <w:rsid w:val="009F2E41"/>
    <w:rsid w:val="00A03FC2"/>
    <w:rsid w:val="00A04ECA"/>
    <w:rsid w:val="00A118F1"/>
    <w:rsid w:val="00A145C9"/>
    <w:rsid w:val="00A256CF"/>
    <w:rsid w:val="00A318C7"/>
    <w:rsid w:val="00A37434"/>
    <w:rsid w:val="00A40455"/>
    <w:rsid w:val="00A50847"/>
    <w:rsid w:val="00A66A51"/>
    <w:rsid w:val="00AA3629"/>
    <w:rsid w:val="00AA7E89"/>
    <w:rsid w:val="00AD7C9F"/>
    <w:rsid w:val="00AF27A0"/>
    <w:rsid w:val="00B12F6E"/>
    <w:rsid w:val="00B3173F"/>
    <w:rsid w:val="00B52AD9"/>
    <w:rsid w:val="00B926B0"/>
    <w:rsid w:val="00BA14C9"/>
    <w:rsid w:val="00BA59F7"/>
    <w:rsid w:val="00BA655D"/>
    <w:rsid w:val="00BA7EAD"/>
    <w:rsid w:val="00BB6069"/>
    <w:rsid w:val="00BE13CF"/>
    <w:rsid w:val="00BE403D"/>
    <w:rsid w:val="00BF0C9C"/>
    <w:rsid w:val="00C01F79"/>
    <w:rsid w:val="00C07F16"/>
    <w:rsid w:val="00C153DB"/>
    <w:rsid w:val="00C21D85"/>
    <w:rsid w:val="00C27EA7"/>
    <w:rsid w:val="00C44582"/>
    <w:rsid w:val="00C60D4A"/>
    <w:rsid w:val="00C60FB0"/>
    <w:rsid w:val="00C702C0"/>
    <w:rsid w:val="00C70970"/>
    <w:rsid w:val="00C8243F"/>
    <w:rsid w:val="00C83E47"/>
    <w:rsid w:val="00C925D6"/>
    <w:rsid w:val="00C95DF3"/>
    <w:rsid w:val="00C96017"/>
    <w:rsid w:val="00CB04E4"/>
    <w:rsid w:val="00CC0201"/>
    <w:rsid w:val="00CD1B21"/>
    <w:rsid w:val="00CD36C6"/>
    <w:rsid w:val="00D06FE8"/>
    <w:rsid w:val="00D079DA"/>
    <w:rsid w:val="00D21388"/>
    <w:rsid w:val="00D271FF"/>
    <w:rsid w:val="00D3024B"/>
    <w:rsid w:val="00D4566F"/>
    <w:rsid w:val="00D52EF7"/>
    <w:rsid w:val="00D71AD2"/>
    <w:rsid w:val="00DB3496"/>
    <w:rsid w:val="00DE2F57"/>
    <w:rsid w:val="00DF547E"/>
    <w:rsid w:val="00DF5B1D"/>
    <w:rsid w:val="00E22AFB"/>
    <w:rsid w:val="00E42FD9"/>
    <w:rsid w:val="00E67D6F"/>
    <w:rsid w:val="00E86A5C"/>
    <w:rsid w:val="00E97DF2"/>
    <w:rsid w:val="00EA195B"/>
    <w:rsid w:val="00EA1F07"/>
    <w:rsid w:val="00EC4F45"/>
    <w:rsid w:val="00EC6571"/>
    <w:rsid w:val="00EE0DC3"/>
    <w:rsid w:val="00EE123E"/>
    <w:rsid w:val="00EF01AE"/>
    <w:rsid w:val="00F048E3"/>
    <w:rsid w:val="00F15C7E"/>
    <w:rsid w:val="00F26EEC"/>
    <w:rsid w:val="00F27DBE"/>
    <w:rsid w:val="00F46B8F"/>
    <w:rsid w:val="00F50AA8"/>
    <w:rsid w:val="00F5172A"/>
    <w:rsid w:val="00F52D03"/>
    <w:rsid w:val="00F62B23"/>
    <w:rsid w:val="00F8317F"/>
    <w:rsid w:val="00F85C85"/>
    <w:rsid w:val="00FA66CD"/>
    <w:rsid w:val="00FB326D"/>
    <w:rsid w:val="00FE4A4E"/>
    <w:rsid w:val="00FF4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F8EDC"/>
  <w15:docId w15:val="{47C7AD62-AF9E-4B8E-81F5-C40BE77F1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C7E"/>
    <w:rPr>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C7A93"/>
    <w:pPr>
      <w:ind w:left="720"/>
      <w:contextualSpacing/>
    </w:pPr>
  </w:style>
  <w:style w:type="paragraph" w:styleId="BalloonText">
    <w:name w:val="Balloon Text"/>
    <w:basedOn w:val="Normal"/>
    <w:link w:val="BalloonTextChar"/>
    <w:uiPriority w:val="99"/>
    <w:semiHidden/>
    <w:unhideWhenUsed/>
    <w:rsid w:val="000F2A0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A07"/>
    <w:rPr>
      <w:rFonts w:ascii="Segoe UI" w:hAnsi="Segoe UI" w:cs="Segoe UI"/>
      <w:sz w:val="18"/>
      <w:szCs w:val="18"/>
    </w:rPr>
  </w:style>
  <w:style w:type="paragraph" w:styleId="Caption">
    <w:name w:val="caption"/>
    <w:basedOn w:val="Normal"/>
    <w:next w:val="Normal"/>
    <w:uiPriority w:val="35"/>
    <w:unhideWhenUsed/>
    <w:qFormat/>
    <w:rsid w:val="000F2A0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336EA"/>
    <w:pPr>
      <w:tabs>
        <w:tab w:val="center" w:pos="4680"/>
        <w:tab w:val="right" w:pos="9360"/>
      </w:tabs>
      <w:spacing w:line="240" w:lineRule="auto"/>
    </w:pPr>
  </w:style>
  <w:style w:type="character" w:customStyle="1" w:styleId="HeaderChar">
    <w:name w:val="Header Char"/>
    <w:basedOn w:val="DefaultParagraphFont"/>
    <w:link w:val="Header"/>
    <w:uiPriority w:val="99"/>
    <w:rsid w:val="004336EA"/>
    <w:rPr>
      <w:sz w:val="24"/>
    </w:rPr>
  </w:style>
  <w:style w:type="paragraph" w:styleId="Footer">
    <w:name w:val="footer"/>
    <w:basedOn w:val="Normal"/>
    <w:link w:val="FooterChar"/>
    <w:uiPriority w:val="99"/>
    <w:unhideWhenUsed/>
    <w:rsid w:val="004336EA"/>
    <w:pPr>
      <w:tabs>
        <w:tab w:val="center" w:pos="4680"/>
        <w:tab w:val="right" w:pos="9360"/>
      </w:tabs>
      <w:spacing w:line="240" w:lineRule="auto"/>
    </w:pPr>
  </w:style>
  <w:style w:type="character" w:customStyle="1" w:styleId="FooterChar">
    <w:name w:val="Footer Char"/>
    <w:basedOn w:val="DefaultParagraphFont"/>
    <w:link w:val="Footer"/>
    <w:uiPriority w:val="99"/>
    <w:rsid w:val="004336EA"/>
    <w:rPr>
      <w:sz w:val="24"/>
    </w:rPr>
  </w:style>
  <w:style w:type="paragraph" w:styleId="HTMLPreformatted">
    <w:name w:val="HTML Preformatted"/>
    <w:basedOn w:val="Normal"/>
    <w:link w:val="HTMLPreformattedChar"/>
    <w:uiPriority w:val="99"/>
    <w:unhideWhenUsed/>
    <w:rsid w:val="00543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4398B"/>
    <w:rPr>
      <w:rFonts w:ascii="Courier New" w:eastAsia="Times New Roman" w:hAnsi="Courier New" w:cs="Courier New"/>
      <w:sz w:val="20"/>
      <w:szCs w:val="20"/>
      <w:lang w:val="en-US"/>
    </w:rPr>
  </w:style>
  <w:style w:type="character" w:customStyle="1" w:styleId="gnkrckgcgsb">
    <w:name w:val="gnkrckgcgsb"/>
    <w:basedOn w:val="DefaultParagraphFont"/>
    <w:rsid w:val="005439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90421">
      <w:bodyDiv w:val="1"/>
      <w:marLeft w:val="0"/>
      <w:marRight w:val="0"/>
      <w:marTop w:val="0"/>
      <w:marBottom w:val="0"/>
      <w:divBdr>
        <w:top w:val="none" w:sz="0" w:space="0" w:color="auto"/>
        <w:left w:val="none" w:sz="0" w:space="0" w:color="auto"/>
        <w:bottom w:val="none" w:sz="0" w:space="0" w:color="auto"/>
        <w:right w:val="none" w:sz="0" w:space="0" w:color="auto"/>
      </w:divBdr>
    </w:div>
    <w:div w:id="145710270">
      <w:bodyDiv w:val="1"/>
      <w:marLeft w:val="0"/>
      <w:marRight w:val="0"/>
      <w:marTop w:val="0"/>
      <w:marBottom w:val="0"/>
      <w:divBdr>
        <w:top w:val="none" w:sz="0" w:space="0" w:color="auto"/>
        <w:left w:val="none" w:sz="0" w:space="0" w:color="auto"/>
        <w:bottom w:val="none" w:sz="0" w:space="0" w:color="auto"/>
        <w:right w:val="none" w:sz="0" w:space="0" w:color="auto"/>
      </w:divBdr>
    </w:div>
    <w:div w:id="217400950">
      <w:bodyDiv w:val="1"/>
      <w:marLeft w:val="0"/>
      <w:marRight w:val="0"/>
      <w:marTop w:val="0"/>
      <w:marBottom w:val="0"/>
      <w:divBdr>
        <w:top w:val="none" w:sz="0" w:space="0" w:color="auto"/>
        <w:left w:val="none" w:sz="0" w:space="0" w:color="auto"/>
        <w:bottom w:val="none" w:sz="0" w:space="0" w:color="auto"/>
        <w:right w:val="none" w:sz="0" w:space="0" w:color="auto"/>
      </w:divBdr>
    </w:div>
    <w:div w:id="526647718">
      <w:bodyDiv w:val="1"/>
      <w:marLeft w:val="0"/>
      <w:marRight w:val="0"/>
      <w:marTop w:val="0"/>
      <w:marBottom w:val="0"/>
      <w:divBdr>
        <w:top w:val="none" w:sz="0" w:space="0" w:color="auto"/>
        <w:left w:val="none" w:sz="0" w:space="0" w:color="auto"/>
        <w:bottom w:val="none" w:sz="0" w:space="0" w:color="auto"/>
        <w:right w:val="none" w:sz="0" w:space="0" w:color="auto"/>
      </w:divBdr>
    </w:div>
    <w:div w:id="552809358">
      <w:bodyDiv w:val="1"/>
      <w:marLeft w:val="0"/>
      <w:marRight w:val="0"/>
      <w:marTop w:val="0"/>
      <w:marBottom w:val="0"/>
      <w:divBdr>
        <w:top w:val="none" w:sz="0" w:space="0" w:color="auto"/>
        <w:left w:val="none" w:sz="0" w:space="0" w:color="auto"/>
        <w:bottom w:val="none" w:sz="0" w:space="0" w:color="auto"/>
        <w:right w:val="none" w:sz="0" w:space="0" w:color="auto"/>
      </w:divBdr>
    </w:div>
    <w:div w:id="585650788">
      <w:bodyDiv w:val="1"/>
      <w:marLeft w:val="0"/>
      <w:marRight w:val="0"/>
      <w:marTop w:val="0"/>
      <w:marBottom w:val="0"/>
      <w:divBdr>
        <w:top w:val="none" w:sz="0" w:space="0" w:color="auto"/>
        <w:left w:val="none" w:sz="0" w:space="0" w:color="auto"/>
        <w:bottom w:val="none" w:sz="0" w:space="0" w:color="auto"/>
        <w:right w:val="none" w:sz="0" w:space="0" w:color="auto"/>
      </w:divBdr>
    </w:div>
    <w:div w:id="1071390467">
      <w:bodyDiv w:val="1"/>
      <w:marLeft w:val="0"/>
      <w:marRight w:val="0"/>
      <w:marTop w:val="0"/>
      <w:marBottom w:val="0"/>
      <w:divBdr>
        <w:top w:val="none" w:sz="0" w:space="0" w:color="auto"/>
        <w:left w:val="none" w:sz="0" w:space="0" w:color="auto"/>
        <w:bottom w:val="none" w:sz="0" w:space="0" w:color="auto"/>
        <w:right w:val="none" w:sz="0" w:space="0" w:color="auto"/>
      </w:divBdr>
    </w:div>
    <w:div w:id="1345743016">
      <w:bodyDiv w:val="1"/>
      <w:marLeft w:val="0"/>
      <w:marRight w:val="0"/>
      <w:marTop w:val="0"/>
      <w:marBottom w:val="0"/>
      <w:divBdr>
        <w:top w:val="none" w:sz="0" w:space="0" w:color="auto"/>
        <w:left w:val="none" w:sz="0" w:space="0" w:color="auto"/>
        <w:bottom w:val="none" w:sz="0" w:space="0" w:color="auto"/>
        <w:right w:val="none" w:sz="0" w:space="0" w:color="auto"/>
      </w:divBdr>
    </w:div>
    <w:div w:id="1373269189">
      <w:bodyDiv w:val="1"/>
      <w:marLeft w:val="0"/>
      <w:marRight w:val="0"/>
      <w:marTop w:val="0"/>
      <w:marBottom w:val="0"/>
      <w:divBdr>
        <w:top w:val="none" w:sz="0" w:space="0" w:color="auto"/>
        <w:left w:val="none" w:sz="0" w:space="0" w:color="auto"/>
        <w:bottom w:val="none" w:sz="0" w:space="0" w:color="auto"/>
        <w:right w:val="none" w:sz="0" w:space="0" w:color="auto"/>
      </w:divBdr>
    </w:div>
    <w:div w:id="1404791841">
      <w:bodyDiv w:val="1"/>
      <w:marLeft w:val="0"/>
      <w:marRight w:val="0"/>
      <w:marTop w:val="0"/>
      <w:marBottom w:val="0"/>
      <w:divBdr>
        <w:top w:val="none" w:sz="0" w:space="0" w:color="auto"/>
        <w:left w:val="none" w:sz="0" w:space="0" w:color="auto"/>
        <w:bottom w:val="none" w:sz="0" w:space="0" w:color="auto"/>
        <w:right w:val="none" w:sz="0" w:space="0" w:color="auto"/>
      </w:divBdr>
    </w:div>
    <w:div w:id="2064868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43</Pages>
  <Words>3885</Words>
  <Characters>22147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Richpat</dc:creator>
  <cp:lastModifiedBy>Rich Paterson</cp:lastModifiedBy>
  <cp:revision>11</cp:revision>
  <cp:lastPrinted>2019-06-22T02:03:00Z</cp:lastPrinted>
  <dcterms:created xsi:type="dcterms:W3CDTF">2019-06-22T18:55:00Z</dcterms:created>
  <dcterms:modified xsi:type="dcterms:W3CDTF">2019-06-22T21:24:00Z</dcterms:modified>
</cp:coreProperties>
</file>